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A4E6C" w:rsidRDefault="00CA4E6C" w:rsidP="00CA4E6C"/>
    <w:p w:rsidR="00CA4E6C" w:rsidRDefault="00CA4E6C" w:rsidP="00CA4E6C"/>
    <w:p w:rsidR="00CA4E6C" w:rsidRDefault="00CA4E6C" w:rsidP="00CA4E6C"/>
    <w:p w:rsidR="00CA4E6C" w:rsidRDefault="00CA4E6C" w:rsidP="00CA4E6C"/>
    <w:p w:rsidR="00CA4E6C" w:rsidRDefault="00CA4E6C" w:rsidP="00CA4E6C"/>
    <w:p w:rsidR="00CA4E6C" w:rsidRDefault="00CA4E6C" w:rsidP="00CA4E6C"/>
    <w:p w:rsidR="00CA4E6C" w:rsidRDefault="00CA4E6C" w:rsidP="00CA4E6C"/>
    <w:p w:rsidR="000A245A" w:rsidRDefault="000A245A" w:rsidP="00CA4E6C">
      <w:pPr>
        <w:jc w:val="center"/>
      </w:pPr>
      <w:r w:rsidRPr="00CA4E6C">
        <w:rPr>
          <w:sz w:val="52"/>
          <w:szCs w:val="52"/>
        </w:rPr>
        <w:t>Trima</w:t>
      </w:r>
      <w:r w:rsidR="00CA4E6C" w:rsidRPr="00CA4E6C">
        <w:rPr>
          <w:rFonts w:hint="eastAsia"/>
          <w:b/>
          <w:sz w:val="52"/>
          <w:szCs w:val="52"/>
        </w:rPr>
        <w:t>上位</w:t>
      </w:r>
      <w:r w:rsidRPr="00CA4E6C">
        <w:rPr>
          <w:rFonts w:ascii="黑体" w:eastAsia="黑体" w:hint="eastAsia"/>
          <w:b/>
          <w:sz w:val="52"/>
          <w:szCs w:val="52"/>
        </w:rPr>
        <w:t>软件需求分析</w:t>
      </w:r>
    </w:p>
    <w:p w:rsidR="00967345" w:rsidRDefault="00967345" w:rsidP="00967345"/>
    <w:p w:rsidR="00967345" w:rsidRDefault="00967345" w:rsidP="00967345"/>
    <w:p w:rsidR="00967345" w:rsidRDefault="00967345" w:rsidP="00967345"/>
    <w:p w:rsidR="00967345" w:rsidRDefault="00967345" w:rsidP="00967345"/>
    <w:p w:rsidR="00967345" w:rsidRDefault="00967345" w:rsidP="00967345"/>
    <w:p w:rsidR="00967345" w:rsidRDefault="00967345" w:rsidP="00967345"/>
    <w:p w:rsidR="00967345" w:rsidRDefault="00967345" w:rsidP="00967345"/>
    <w:p w:rsidR="00967345" w:rsidRDefault="00967345" w:rsidP="00967345"/>
    <w:p w:rsidR="00967345" w:rsidRDefault="00967345" w:rsidP="00967345"/>
    <w:p w:rsidR="00967345" w:rsidRDefault="00967345" w:rsidP="00967345"/>
    <w:p w:rsidR="00967345" w:rsidRDefault="00967345" w:rsidP="00967345"/>
    <w:p w:rsidR="00967345" w:rsidRDefault="00967345" w:rsidP="00967345"/>
    <w:p w:rsidR="00967345" w:rsidRDefault="00967345" w:rsidP="00967345"/>
    <w:p w:rsidR="00967345" w:rsidRDefault="00967345" w:rsidP="00967345"/>
    <w:p w:rsidR="00967345" w:rsidRDefault="00967345" w:rsidP="00967345"/>
    <w:p w:rsidR="00967345" w:rsidRDefault="00967345" w:rsidP="00967345"/>
    <w:p w:rsidR="00967345" w:rsidRDefault="00967345" w:rsidP="00967345"/>
    <w:p w:rsidR="00967345" w:rsidRDefault="00967345" w:rsidP="00967345"/>
    <w:p w:rsidR="00967345" w:rsidRDefault="00967345" w:rsidP="00967345"/>
    <w:p w:rsidR="00BB1D38" w:rsidRDefault="00BB1D38" w:rsidP="00967345"/>
    <w:p w:rsidR="00BB1D38" w:rsidRDefault="00BB1D38" w:rsidP="00967345"/>
    <w:p w:rsidR="00BB1D38" w:rsidRDefault="00BB1D38" w:rsidP="00967345"/>
    <w:p w:rsidR="00BB1D38" w:rsidRDefault="00BB1D38" w:rsidP="00967345"/>
    <w:p w:rsidR="00771C89" w:rsidRDefault="00967345" w:rsidP="00967345">
      <w:pPr>
        <w:pStyle w:val="Arial3"/>
        <w:spacing w:afterLines="0"/>
        <w:rPr>
          <w:rFonts w:ascii="Times New Roman" w:cs="Times New Roman"/>
          <w:b/>
        </w:rPr>
      </w:pPr>
      <w:r w:rsidRPr="00D84BA9">
        <w:rPr>
          <w:rFonts w:ascii="Times New Roman" w:hAnsi="Times New Roman" w:cs="Times New Roman"/>
          <w:b/>
        </w:rPr>
        <w:t>2013</w:t>
      </w:r>
      <w:r w:rsidRPr="00D84BA9">
        <w:rPr>
          <w:rFonts w:ascii="Times New Roman" w:cs="Times New Roman"/>
          <w:b/>
        </w:rPr>
        <w:t>年</w:t>
      </w:r>
      <w:r w:rsidR="001156B2">
        <w:rPr>
          <w:rFonts w:ascii="Times New Roman" w:hAnsi="Times New Roman" w:cs="Times New Roman" w:hint="eastAsia"/>
          <w:b/>
        </w:rPr>
        <w:t>0</w:t>
      </w:r>
      <w:r>
        <w:rPr>
          <w:rFonts w:ascii="Times New Roman" w:hAnsi="Times New Roman" w:cs="Times New Roman" w:hint="eastAsia"/>
          <w:b/>
        </w:rPr>
        <w:t>6</w:t>
      </w:r>
      <w:r w:rsidRPr="00D84BA9">
        <w:rPr>
          <w:rFonts w:ascii="Times New Roman" w:cs="Times New Roman"/>
          <w:b/>
        </w:rPr>
        <w:t>月</w:t>
      </w:r>
      <w:r>
        <w:rPr>
          <w:rFonts w:ascii="Times New Roman" w:hAnsi="Times New Roman" w:cs="Times New Roman" w:hint="eastAsia"/>
          <w:b/>
        </w:rPr>
        <w:t>19</w:t>
      </w:r>
      <w:r w:rsidRPr="00D84BA9">
        <w:rPr>
          <w:rFonts w:ascii="Times New Roman" w:cs="Times New Roman"/>
          <w:b/>
        </w:rPr>
        <w:t>日</w:t>
      </w:r>
    </w:p>
    <w:p w:rsidR="00771C89" w:rsidRDefault="00771C89" w:rsidP="00771C89">
      <w:pPr>
        <w:rPr>
          <w:rFonts w:eastAsia="宋体" w:hAnsi="Arial"/>
          <w:kern w:val="2"/>
          <w:sz w:val="28"/>
          <w:szCs w:val="20"/>
        </w:rPr>
      </w:pPr>
      <w:r>
        <w:br w:type="page"/>
      </w:r>
    </w:p>
    <w:p w:rsidR="00771C89" w:rsidRDefault="00771C89" w:rsidP="00771C89">
      <w:pPr>
        <w:pStyle w:val="Arial3"/>
        <w:spacing w:afterLines="0"/>
      </w:pPr>
      <w:r>
        <w:rPr>
          <w:rFonts w:hint="eastAsia"/>
        </w:rPr>
        <w:lastRenderedPageBreak/>
        <w:t>修改记录</w:t>
      </w:r>
    </w:p>
    <w:p w:rsidR="00771C89" w:rsidRDefault="00771C89" w:rsidP="00771C89"/>
    <w:tbl>
      <w:tblPr>
        <w:tblW w:w="928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56"/>
        <w:gridCol w:w="1056"/>
        <w:gridCol w:w="2631"/>
        <w:gridCol w:w="898"/>
        <w:gridCol w:w="626"/>
        <w:gridCol w:w="1221"/>
        <w:gridCol w:w="900"/>
        <w:gridCol w:w="898"/>
      </w:tblGrid>
      <w:tr w:rsidR="00771C89" w:rsidTr="00CB1155">
        <w:trPr>
          <w:trHeight w:val="567"/>
          <w:jc w:val="center"/>
        </w:trPr>
        <w:tc>
          <w:tcPr>
            <w:tcW w:w="1056" w:type="dxa"/>
            <w:shd w:val="clear" w:color="auto" w:fill="E0E0E0"/>
            <w:vAlign w:val="center"/>
          </w:tcPr>
          <w:p w:rsidR="00771C89" w:rsidRDefault="00771C89" w:rsidP="00A82027">
            <w:pPr>
              <w:jc w:val="center"/>
              <w:textAlignment w:val="top"/>
              <w:rPr>
                <w:sz w:val="20"/>
                <w:szCs w:val="20"/>
              </w:rPr>
            </w:pPr>
            <w:r>
              <w:rPr>
                <w:rFonts w:hint="eastAsia"/>
                <w:sz w:val="20"/>
                <w:szCs w:val="20"/>
              </w:rPr>
              <w:t>制定日期</w:t>
            </w:r>
          </w:p>
        </w:tc>
        <w:tc>
          <w:tcPr>
            <w:tcW w:w="1056" w:type="dxa"/>
            <w:shd w:val="clear" w:color="auto" w:fill="E0E0E0"/>
            <w:vAlign w:val="center"/>
          </w:tcPr>
          <w:p w:rsidR="00771C89" w:rsidRDefault="00771C89" w:rsidP="00A82027">
            <w:pPr>
              <w:jc w:val="center"/>
              <w:textAlignment w:val="top"/>
              <w:rPr>
                <w:sz w:val="20"/>
                <w:szCs w:val="20"/>
              </w:rPr>
            </w:pPr>
            <w:r>
              <w:rPr>
                <w:rFonts w:hint="eastAsia"/>
                <w:sz w:val="20"/>
                <w:szCs w:val="20"/>
              </w:rPr>
              <w:t>生效日期</w:t>
            </w:r>
          </w:p>
        </w:tc>
        <w:tc>
          <w:tcPr>
            <w:tcW w:w="2631" w:type="dxa"/>
            <w:shd w:val="clear" w:color="auto" w:fill="E0E0E0"/>
            <w:vAlign w:val="center"/>
          </w:tcPr>
          <w:p w:rsidR="00771C89" w:rsidRDefault="00771C89" w:rsidP="00A82027">
            <w:pPr>
              <w:jc w:val="center"/>
              <w:textAlignment w:val="top"/>
              <w:rPr>
                <w:sz w:val="20"/>
                <w:szCs w:val="20"/>
              </w:rPr>
            </w:pPr>
            <w:r>
              <w:rPr>
                <w:rFonts w:hint="eastAsia"/>
                <w:sz w:val="20"/>
                <w:szCs w:val="20"/>
              </w:rPr>
              <w:t>制定</w:t>
            </w:r>
            <w:r>
              <w:rPr>
                <w:rFonts w:hint="eastAsia"/>
                <w:sz w:val="20"/>
                <w:szCs w:val="20"/>
              </w:rPr>
              <w:t xml:space="preserve"> /</w:t>
            </w:r>
            <w:r>
              <w:rPr>
                <w:rFonts w:hint="eastAsia"/>
                <w:sz w:val="20"/>
                <w:szCs w:val="20"/>
              </w:rPr>
              <w:t>修订内容摘要</w:t>
            </w:r>
          </w:p>
        </w:tc>
        <w:tc>
          <w:tcPr>
            <w:tcW w:w="898" w:type="dxa"/>
            <w:shd w:val="clear" w:color="auto" w:fill="E0E0E0"/>
            <w:vAlign w:val="center"/>
          </w:tcPr>
          <w:p w:rsidR="00771C89" w:rsidRDefault="00771C89" w:rsidP="00A82027">
            <w:pPr>
              <w:jc w:val="center"/>
              <w:textAlignment w:val="top"/>
              <w:rPr>
                <w:sz w:val="20"/>
                <w:szCs w:val="20"/>
              </w:rPr>
            </w:pPr>
            <w:r>
              <w:rPr>
                <w:rFonts w:hint="eastAsia"/>
                <w:sz w:val="20"/>
                <w:szCs w:val="20"/>
              </w:rPr>
              <w:t>页数</w:t>
            </w:r>
          </w:p>
        </w:tc>
        <w:tc>
          <w:tcPr>
            <w:tcW w:w="626" w:type="dxa"/>
            <w:shd w:val="clear" w:color="auto" w:fill="E0E0E0"/>
            <w:vAlign w:val="center"/>
          </w:tcPr>
          <w:p w:rsidR="00771C89" w:rsidRDefault="00771C89" w:rsidP="00A82027">
            <w:pPr>
              <w:jc w:val="center"/>
              <w:textAlignment w:val="top"/>
              <w:rPr>
                <w:sz w:val="20"/>
                <w:szCs w:val="20"/>
              </w:rPr>
            </w:pPr>
            <w:r>
              <w:rPr>
                <w:rFonts w:hint="eastAsia"/>
                <w:sz w:val="20"/>
                <w:szCs w:val="20"/>
              </w:rPr>
              <w:t>版本</w:t>
            </w:r>
          </w:p>
        </w:tc>
        <w:tc>
          <w:tcPr>
            <w:tcW w:w="1221" w:type="dxa"/>
            <w:shd w:val="clear" w:color="auto" w:fill="E0E0E0"/>
            <w:vAlign w:val="center"/>
          </w:tcPr>
          <w:p w:rsidR="00771C89" w:rsidRDefault="00771C89" w:rsidP="00A82027">
            <w:pPr>
              <w:jc w:val="center"/>
              <w:textAlignment w:val="top"/>
              <w:rPr>
                <w:sz w:val="20"/>
                <w:szCs w:val="20"/>
              </w:rPr>
            </w:pPr>
            <w:r>
              <w:rPr>
                <w:rFonts w:hint="eastAsia"/>
                <w:sz w:val="20"/>
                <w:szCs w:val="20"/>
              </w:rPr>
              <w:t>拟稿</w:t>
            </w:r>
          </w:p>
        </w:tc>
        <w:tc>
          <w:tcPr>
            <w:tcW w:w="900" w:type="dxa"/>
            <w:shd w:val="clear" w:color="auto" w:fill="E0E0E0"/>
            <w:vAlign w:val="center"/>
          </w:tcPr>
          <w:p w:rsidR="00771C89" w:rsidRDefault="00771C89" w:rsidP="00A82027">
            <w:pPr>
              <w:jc w:val="center"/>
              <w:textAlignment w:val="top"/>
              <w:rPr>
                <w:sz w:val="20"/>
                <w:szCs w:val="20"/>
              </w:rPr>
            </w:pPr>
            <w:r>
              <w:rPr>
                <w:rFonts w:hint="eastAsia"/>
                <w:sz w:val="20"/>
                <w:szCs w:val="20"/>
              </w:rPr>
              <w:t>审查</w:t>
            </w:r>
          </w:p>
        </w:tc>
        <w:tc>
          <w:tcPr>
            <w:tcW w:w="898" w:type="dxa"/>
            <w:shd w:val="clear" w:color="auto" w:fill="E0E0E0"/>
            <w:vAlign w:val="center"/>
          </w:tcPr>
          <w:p w:rsidR="00771C89" w:rsidRDefault="00771C89" w:rsidP="00A82027">
            <w:pPr>
              <w:jc w:val="center"/>
              <w:textAlignment w:val="top"/>
              <w:rPr>
                <w:sz w:val="20"/>
                <w:szCs w:val="20"/>
              </w:rPr>
            </w:pPr>
            <w:r>
              <w:rPr>
                <w:rFonts w:hint="eastAsia"/>
                <w:sz w:val="20"/>
                <w:szCs w:val="20"/>
              </w:rPr>
              <w:t>批准</w:t>
            </w:r>
          </w:p>
        </w:tc>
      </w:tr>
      <w:tr w:rsidR="00771C89" w:rsidTr="00CB1155">
        <w:trPr>
          <w:trHeight w:val="567"/>
          <w:jc w:val="center"/>
        </w:trPr>
        <w:tc>
          <w:tcPr>
            <w:tcW w:w="1056" w:type="dxa"/>
            <w:vAlign w:val="center"/>
          </w:tcPr>
          <w:p w:rsidR="00771C89" w:rsidRDefault="00771C89" w:rsidP="00A82027">
            <w:pPr>
              <w:jc w:val="center"/>
              <w:textAlignment w:val="top"/>
              <w:rPr>
                <w:sz w:val="18"/>
                <w:szCs w:val="18"/>
              </w:rPr>
            </w:pPr>
          </w:p>
        </w:tc>
        <w:tc>
          <w:tcPr>
            <w:tcW w:w="1056" w:type="dxa"/>
            <w:vAlign w:val="center"/>
          </w:tcPr>
          <w:p w:rsidR="00771C89" w:rsidRDefault="00771C89" w:rsidP="00A82027">
            <w:pPr>
              <w:jc w:val="center"/>
              <w:textAlignment w:val="top"/>
              <w:rPr>
                <w:sz w:val="18"/>
                <w:szCs w:val="18"/>
              </w:rPr>
            </w:pPr>
          </w:p>
        </w:tc>
        <w:tc>
          <w:tcPr>
            <w:tcW w:w="2631" w:type="dxa"/>
            <w:vAlign w:val="center"/>
          </w:tcPr>
          <w:p w:rsidR="00771C89" w:rsidRDefault="00771C89" w:rsidP="00A82027">
            <w:pPr>
              <w:jc w:val="center"/>
              <w:textAlignment w:val="top"/>
              <w:rPr>
                <w:sz w:val="18"/>
                <w:szCs w:val="18"/>
              </w:rPr>
            </w:pPr>
          </w:p>
        </w:tc>
        <w:tc>
          <w:tcPr>
            <w:tcW w:w="898" w:type="dxa"/>
            <w:vAlign w:val="center"/>
          </w:tcPr>
          <w:p w:rsidR="00771C89" w:rsidRDefault="00771C89" w:rsidP="00A82027">
            <w:pPr>
              <w:jc w:val="center"/>
              <w:textAlignment w:val="top"/>
              <w:rPr>
                <w:sz w:val="18"/>
                <w:szCs w:val="18"/>
              </w:rPr>
            </w:pPr>
          </w:p>
        </w:tc>
        <w:tc>
          <w:tcPr>
            <w:tcW w:w="626" w:type="dxa"/>
            <w:vAlign w:val="center"/>
          </w:tcPr>
          <w:p w:rsidR="00771C89" w:rsidRDefault="00771C89" w:rsidP="00A82027">
            <w:pPr>
              <w:jc w:val="center"/>
              <w:textAlignment w:val="top"/>
              <w:rPr>
                <w:sz w:val="18"/>
                <w:szCs w:val="18"/>
              </w:rPr>
            </w:pPr>
          </w:p>
        </w:tc>
        <w:tc>
          <w:tcPr>
            <w:tcW w:w="1221" w:type="dxa"/>
            <w:vAlign w:val="center"/>
          </w:tcPr>
          <w:p w:rsidR="00771C89" w:rsidRDefault="00771C89" w:rsidP="00A82027">
            <w:pPr>
              <w:jc w:val="center"/>
              <w:textAlignment w:val="top"/>
              <w:rPr>
                <w:sz w:val="18"/>
                <w:szCs w:val="18"/>
              </w:rPr>
            </w:pPr>
          </w:p>
        </w:tc>
        <w:tc>
          <w:tcPr>
            <w:tcW w:w="900" w:type="dxa"/>
            <w:vAlign w:val="center"/>
          </w:tcPr>
          <w:p w:rsidR="00771C89" w:rsidRDefault="00771C89" w:rsidP="00A82027">
            <w:pPr>
              <w:jc w:val="center"/>
              <w:textAlignment w:val="top"/>
              <w:rPr>
                <w:sz w:val="18"/>
                <w:szCs w:val="18"/>
              </w:rPr>
            </w:pPr>
          </w:p>
        </w:tc>
        <w:tc>
          <w:tcPr>
            <w:tcW w:w="898" w:type="dxa"/>
            <w:vAlign w:val="center"/>
          </w:tcPr>
          <w:p w:rsidR="00771C89" w:rsidRDefault="00771C89" w:rsidP="00A82027">
            <w:pPr>
              <w:jc w:val="center"/>
              <w:textAlignment w:val="top"/>
              <w:rPr>
                <w:sz w:val="18"/>
                <w:szCs w:val="18"/>
              </w:rPr>
            </w:pPr>
          </w:p>
        </w:tc>
      </w:tr>
      <w:tr w:rsidR="00771C89" w:rsidTr="00CB1155">
        <w:trPr>
          <w:trHeight w:val="567"/>
          <w:jc w:val="center"/>
        </w:trPr>
        <w:tc>
          <w:tcPr>
            <w:tcW w:w="1056" w:type="dxa"/>
            <w:vAlign w:val="center"/>
          </w:tcPr>
          <w:p w:rsidR="00771C89" w:rsidRDefault="00771C89" w:rsidP="00A82027">
            <w:pPr>
              <w:jc w:val="center"/>
              <w:textAlignment w:val="top"/>
              <w:rPr>
                <w:sz w:val="18"/>
                <w:szCs w:val="18"/>
              </w:rPr>
            </w:pPr>
          </w:p>
        </w:tc>
        <w:tc>
          <w:tcPr>
            <w:tcW w:w="1056" w:type="dxa"/>
            <w:vAlign w:val="center"/>
          </w:tcPr>
          <w:p w:rsidR="00771C89" w:rsidRDefault="00771C89" w:rsidP="00A82027">
            <w:pPr>
              <w:jc w:val="center"/>
              <w:textAlignment w:val="top"/>
              <w:rPr>
                <w:sz w:val="18"/>
                <w:szCs w:val="18"/>
              </w:rPr>
            </w:pPr>
          </w:p>
        </w:tc>
        <w:tc>
          <w:tcPr>
            <w:tcW w:w="2631" w:type="dxa"/>
            <w:vAlign w:val="center"/>
          </w:tcPr>
          <w:p w:rsidR="00771C89" w:rsidRDefault="00771C89" w:rsidP="00A82027">
            <w:pPr>
              <w:jc w:val="center"/>
              <w:textAlignment w:val="top"/>
              <w:rPr>
                <w:sz w:val="18"/>
                <w:szCs w:val="18"/>
              </w:rPr>
            </w:pPr>
          </w:p>
        </w:tc>
        <w:tc>
          <w:tcPr>
            <w:tcW w:w="898" w:type="dxa"/>
            <w:vAlign w:val="center"/>
          </w:tcPr>
          <w:p w:rsidR="00771C89" w:rsidRDefault="00771C89" w:rsidP="00A82027">
            <w:pPr>
              <w:jc w:val="center"/>
              <w:textAlignment w:val="top"/>
              <w:rPr>
                <w:sz w:val="18"/>
                <w:szCs w:val="18"/>
              </w:rPr>
            </w:pPr>
          </w:p>
        </w:tc>
        <w:tc>
          <w:tcPr>
            <w:tcW w:w="626" w:type="dxa"/>
            <w:vAlign w:val="center"/>
          </w:tcPr>
          <w:p w:rsidR="00771C89" w:rsidRDefault="00771C89" w:rsidP="00A82027">
            <w:pPr>
              <w:jc w:val="center"/>
              <w:textAlignment w:val="top"/>
              <w:rPr>
                <w:sz w:val="18"/>
                <w:szCs w:val="18"/>
              </w:rPr>
            </w:pPr>
          </w:p>
        </w:tc>
        <w:tc>
          <w:tcPr>
            <w:tcW w:w="1221" w:type="dxa"/>
            <w:vAlign w:val="center"/>
          </w:tcPr>
          <w:p w:rsidR="00771C89" w:rsidRDefault="00771C89" w:rsidP="00A82027">
            <w:pPr>
              <w:jc w:val="center"/>
              <w:textAlignment w:val="top"/>
              <w:rPr>
                <w:sz w:val="18"/>
                <w:szCs w:val="18"/>
              </w:rPr>
            </w:pPr>
          </w:p>
        </w:tc>
        <w:tc>
          <w:tcPr>
            <w:tcW w:w="900" w:type="dxa"/>
            <w:vAlign w:val="center"/>
          </w:tcPr>
          <w:p w:rsidR="00771C89" w:rsidRDefault="00771C89" w:rsidP="00A82027">
            <w:pPr>
              <w:jc w:val="center"/>
              <w:textAlignment w:val="top"/>
              <w:rPr>
                <w:sz w:val="18"/>
                <w:szCs w:val="18"/>
              </w:rPr>
            </w:pPr>
          </w:p>
        </w:tc>
        <w:tc>
          <w:tcPr>
            <w:tcW w:w="898" w:type="dxa"/>
            <w:vAlign w:val="center"/>
          </w:tcPr>
          <w:p w:rsidR="00771C89" w:rsidRDefault="00771C89" w:rsidP="00A82027">
            <w:pPr>
              <w:jc w:val="center"/>
              <w:textAlignment w:val="top"/>
              <w:rPr>
                <w:sz w:val="18"/>
                <w:szCs w:val="18"/>
              </w:rPr>
            </w:pPr>
          </w:p>
        </w:tc>
      </w:tr>
      <w:tr w:rsidR="00771C89" w:rsidTr="00CB1155">
        <w:trPr>
          <w:trHeight w:val="567"/>
          <w:jc w:val="center"/>
        </w:trPr>
        <w:tc>
          <w:tcPr>
            <w:tcW w:w="1056" w:type="dxa"/>
            <w:vAlign w:val="center"/>
          </w:tcPr>
          <w:p w:rsidR="00771C89" w:rsidRDefault="00771C89" w:rsidP="00A82027">
            <w:pPr>
              <w:jc w:val="center"/>
              <w:textAlignment w:val="top"/>
              <w:rPr>
                <w:sz w:val="18"/>
                <w:szCs w:val="18"/>
              </w:rPr>
            </w:pPr>
            <w:bookmarkStart w:id="0" w:name="_Hlk180575750"/>
          </w:p>
        </w:tc>
        <w:tc>
          <w:tcPr>
            <w:tcW w:w="1056" w:type="dxa"/>
            <w:vAlign w:val="center"/>
          </w:tcPr>
          <w:p w:rsidR="00771C89" w:rsidRDefault="00771C89" w:rsidP="00A82027">
            <w:pPr>
              <w:jc w:val="center"/>
              <w:textAlignment w:val="top"/>
              <w:rPr>
                <w:sz w:val="18"/>
                <w:szCs w:val="18"/>
              </w:rPr>
            </w:pPr>
          </w:p>
        </w:tc>
        <w:tc>
          <w:tcPr>
            <w:tcW w:w="2631" w:type="dxa"/>
            <w:vAlign w:val="center"/>
          </w:tcPr>
          <w:p w:rsidR="00771C89" w:rsidRDefault="00771C89" w:rsidP="00A82027">
            <w:pPr>
              <w:jc w:val="center"/>
              <w:textAlignment w:val="top"/>
              <w:rPr>
                <w:sz w:val="18"/>
                <w:szCs w:val="18"/>
              </w:rPr>
            </w:pPr>
          </w:p>
        </w:tc>
        <w:tc>
          <w:tcPr>
            <w:tcW w:w="898" w:type="dxa"/>
            <w:vAlign w:val="center"/>
          </w:tcPr>
          <w:p w:rsidR="00771C89" w:rsidRDefault="00771C89" w:rsidP="00A82027">
            <w:pPr>
              <w:jc w:val="center"/>
              <w:textAlignment w:val="top"/>
              <w:rPr>
                <w:sz w:val="18"/>
                <w:szCs w:val="18"/>
              </w:rPr>
            </w:pPr>
          </w:p>
        </w:tc>
        <w:tc>
          <w:tcPr>
            <w:tcW w:w="626" w:type="dxa"/>
            <w:vAlign w:val="center"/>
          </w:tcPr>
          <w:p w:rsidR="00771C89" w:rsidRDefault="00771C89" w:rsidP="00A82027">
            <w:pPr>
              <w:jc w:val="center"/>
              <w:textAlignment w:val="top"/>
              <w:rPr>
                <w:sz w:val="18"/>
                <w:szCs w:val="18"/>
              </w:rPr>
            </w:pPr>
          </w:p>
        </w:tc>
        <w:tc>
          <w:tcPr>
            <w:tcW w:w="1221" w:type="dxa"/>
            <w:vAlign w:val="center"/>
          </w:tcPr>
          <w:p w:rsidR="00771C89" w:rsidRDefault="00771C89" w:rsidP="00A82027">
            <w:pPr>
              <w:jc w:val="center"/>
              <w:textAlignment w:val="top"/>
              <w:rPr>
                <w:sz w:val="18"/>
                <w:szCs w:val="18"/>
              </w:rPr>
            </w:pPr>
          </w:p>
        </w:tc>
        <w:tc>
          <w:tcPr>
            <w:tcW w:w="900" w:type="dxa"/>
            <w:vAlign w:val="center"/>
          </w:tcPr>
          <w:p w:rsidR="00771C89" w:rsidRDefault="00771C89" w:rsidP="00A82027">
            <w:pPr>
              <w:jc w:val="center"/>
              <w:textAlignment w:val="top"/>
              <w:rPr>
                <w:sz w:val="18"/>
                <w:szCs w:val="18"/>
              </w:rPr>
            </w:pPr>
          </w:p>
        </w:tc>
        <w:tc>
          <w:tcPr>
            <w:tcW w:w="898" w:type="dxa"/>
            <w:vAlign w:val="center"/>
          </w:tcPr>
          <w:p w:rsidR="00771C89" w:rsidRDefault="00771C89" w:rsidP="00A82027">
            <w:pPr>
              <w:jc w:val="center"/>
              <w:textAlignment w:val="top"/>
              <w:rPr>
                <w:sz w:val="18"/>
                <w:szCs w:val="18"/>
              </w:rPr>
            </w:pPr>
          </w:p>
        </w:tc>
      </w:tr>
      <w:bookmarkEnd w:id="0"/>
      <w:tr w:rsidR="00771C89" w:rsidTr="00CB1155">
        <w:trPr>
          <w:trHeight w:val="567"/>
          <w:jc w:val="center"/>
        </w:trPr>
        <w:tc>
          <w:tcPr>
            <w:tcW w:w="1056" w:type="dxa"/>
            <w:vAlign w:val="center"/>
          </w:tcPr>
          <w:p w:rsidR="00771C89" w:rsidRDefault="00771C89" w:rsidP="008B68AA">
            <w:pPr>
              <w:spacing w:beforeLines="50" w:before="156" w:afterLines="50" w:after="156"/>
              <w:jc w:val="center"/>
              <w:textAlignment w:val="top"/>
              <w:rPr>
                <w:sz w:val="18"/>
                <w:szCs w:val="18"/>
              </w:rPr>
            </w:pPr>
          </w:p>
        </w:tc>
        <w:tc>
          <w:tcPr>
            <w:tcW w:w="1056" w:type="dxa"/>
            <w:vAlign w:val="center"/>
          </w:tcPr>
          <w:p w:rsidR="00771C89" w:rsidRDefault="00771C89" w:rsidP="008B68AA">
            <w:pPr>
              <w:spacing w:beforeLines="50" w:before="156" w:afterLines="50" w:after="156"/>
              <w:jc w:val="center"/>
              <w:textAlignment w:val="top"/>
              <w:rPr>
                <w:sz w:val="18"/>
                <w:szCs w:val="18"/>
              </w:rPr>
            </w:pPr>
          </w:p>
        </w:tc>
        <w:tc>
          <w:tcPr>
            <w:tcW w:w="2631" w:type="dxa"/>
            <w:vAlign w:val="center"/>
          </w:tcPr>
          <w:p w:rsidR="00771C89" w:rsidRDefault="00771C89" w:rsidP="008B68AA">
            <w:pPr>
              <w:spacing w:beforeLines="50" w:before="156" w:afterLines="50" w:after="156"/>
              <w:jc w:val="center"/>
              <w:textAlignment w:val="top"/>
              <w:rPr>
                <w:sz w:val="18"/>
                <w:szCs w:val="18"/>
              </w:rPr>
              <w:pPrChange w:id="1" w:author="Lenovo User" w:date="2013-10-21T09:59:00Z">
                <w:pPr>
                  <w:spacing w:beforeLines="50" w:afterLines="50"/>
                  <w:jc w:val="center"/>
                  <w:textAlignment w:val="top"/>
                </w:pPr>
              </w:pPrChange>
            </w:pPr>
          </w:p>
        </w:tc>
        <w:tc>
          <w:tcPr>
            <w:tcW w:w="898" w:type="dxa"/>
            <w:vAlign w:val="center"/>
          </w:tcPr>
          <w:p w:rsidR="00771C89" w:rsidRDefault="00771C89" w:rsidP="008B68AA">
            <w:pPr>
              <w:spacing w:beforeLines="50" w:before="156" w:afterLines="50" w:after="156"/>
              <w:jc w:val="center"/>
              <w:textAlignment w:val="top"/>
              <w:rPr>
                <w:sz w:val="18"/>
                <w:szCs w:val="18"/>
              </w:rPr>
              <w:pPrChange w:id="2" w:author="Lenovo User" w:date="2013-10-21T09:59:00Z">
                <w:pPr>
                  <w:spacing w:beforeLines="50" w:before="156" w:afterLines="50" w:after="156"/>
                  <w:jc w:val="center"/>
                  <w:textAlignment w:val="top"/>
                </w:pPr>
              </w:pPrChange>
            </w:pPr>
          </w:p>
        </w:tc>
        <w:tc>
          <w:tcPr>
            <w:tcW w:w="626" w:type="dxa"/>
            <w:vAlign w:val="center"/>
          </w:tcPr>
          <w:p w:rsidR="00771C89" w:rsidRDefault="00771C89" w:rsidP="008B68AA">
            <w:pPr>
              <w:spacing w:beforeLines="50" w:before="156" w:afterLines="50" w:after="156"/>
              <w:jc w:val="center"/>
              <w:textAlignment w:val="top"/>
              <w:rPr>
                <w:sz w:val="18"/>
                <w:szCs w:val="18"/>
              </w:rPr>
              <w:pPrChange w:id="3" w:author="Lenovo User" w:date="2013-10-21T09:59:00Z">
                <w:pPr>
                  <w:spacing w:beforeLines="50" w:before="156" w:afterLines="50" w:after="156"/>
                  <w:jc w:val="center"/>
                  <w:textAlignment w:val="top"/>
                </w:pPr>
              </w:pPrChange>
            </w:pPr>
          </w:p>
        </w:tc>
        <w:tc>
          <w:tcPr>
            <w:tcW w:w="1221" w:type="dxa"/>
            <w:vAlign w:val="center"/>
          </w:tcPr>
          <w:p w:rsidR="00771C89" w:rsidRDefault="00771C89" w:rsidP="008B68AA">
            <w:pPr>
              <w:spacing w:beforeLines="50" w:before="156" w:afterLines="50" w:after="156"/>
              <w:jc w:val="center"/>
              <w:textAlignment w:val="top"/>
              <w:rPr>
                <w:sz w:val="18"/>
                <w:szCs w:val="18"/>
              </w:rPr>
              <w:pPrChange w:id="4" w:author="Lenovo User" w:date="2013-10-21T09:59:00Z">
                <w:pPr>
                  <w:spacing w:beforeLines="50" w:before="156" w:afterLines="50" w:after="156"/>
                  <w:jc w:val="center"/>
                  <w:textAlignment w:val="top"/>
                </w:pPr>
              </w:pPrChange>
            </w:pPr>
          </w:p>
        </w:tc>
        <w:tc>
          <w:tcPr>
            <w:tcW w:w="900" w:type="dxa"/>
            <w:vAlign w:val="center"/>
          </w:tcPr>
          <w:p w:rsidR="00771C89" w:rsidRDefault="00771C89" w:rsidP="008B68AA">
            <w:pPr>
              <w:spacing w:beforeLines="50" w:before="156" w:afterLines="50" w:after="156"/>
              <w:jc w:val="center"/>
              <w:textAlignment w:val="top"/>
              <w:rPr>
                <w:sz w:val="18"/>
                <w:szCs w:val="18"/>
              </w:rPr>
              <w:pPrChange w:id="5" w:author="Lenovo User" w:date="2013-10-21T09:59:00Z">
                <w:pPr>
                  <w:spacing w:beforeLines="50" w:before="156" w:afterLines="50" w:after="156"/>
                  <w:jc w:val="center"/>
                  <w:textAlignment w:val="top"/>
                </w:pPr>
              </w:pPrChange>
            </w:pPr>
          </w:p>
        </w:tc>
        <w:tc>
          <w:tcPr>
            <w:tcW w:w="898" w:type="dxa"/>
            <w:vAlign w:val="center"/>
          </w:tcPr>
          <w:p w:rsidR="00771C89" w:rsidRDefault="00771C89" w:rsidP="008B68AA">
            <w:pPr>
              <w:spacing w:beforeLines="50" w:before="156" w:afterLines="50" w:after="156"/>
              <w:jc w:val="center"/>
              <w:textAlignment w:val="top"/>
              <w:rPr>
                <w:sz w:val="18"/>
                <w:szCs w:val="18"/>
              </w:rPr>
              <w:pPrChange w:id="6" w:author="Lenovo User" w:date="2013-10-21T09:59:00Z">
                <w:pPr>
                  <w:spacing w:beforeLines="50" w:before="156" w:afterLines="50" w:after="156"/>
                  <w:jc w:val="center"/>
                  <w:textAlignment w:val="top"/>
                </w:pPr>
              </w:pPrChange>
            </w:pPr>
          </w:p>
        </w:tc>
      </w:tr>
    </w:tbl>
    <w:p w:rsidR="00771C89" w:rsidRDefault="00771C89" w:rsidP="00771C89"/>
    <w:p w:rsidR="00C950EB" w:rsidRDefault="00CA4E6C">
      <w:pPr>
        <w:spacing w:after="200" w:line="276" w:lineRule="auto"/>
      </w:pPr>
      <w:r>
        <w:br w:type="page"/>
      </w:r>
    </w:p>
    <w:sdt>
      <w:sdtPr>
        <w:rPr>
          <w:lang w:val="zh-CN"/>
        </w:rPr>
        <w:id w:val="1535230822"/>
        <w:docPartObj>
          <w:docPartGallery w:val="Table of Contents"/>
          <w:docPartUnique/>
        </w:docPartObj>
      </w:sdtPr>
      <w:sdtEndPr>
        <w:rPr>
          <w:b/>
          <w:bCs/>
        </w:rPr>
      </w:sdtEndPr>
      <w:sdtContent>
        <w:p w:rsidR="00C950EB" w:rsidRPr="00C950EB" w:rsidRDefault="00C950EB" w:rsidP="00C950EB">
          <w:pPr>
            <w:jc w:val="center"/>
            <w:rPr>
              <w:sz w:val="30"/>
              <w:szCs w:val="30"/>
            </w:rPr>
          </w:pPr>
          <w:r w:rsidRPr="00C950EB">
            <w:rPr>
              <w:sz w:val="30"/>
              <w:szCs w:val="30"/>
              <w:lang w:val="zh-CN"/>
            </w:rPr>
            <w:t>目录</w:t>
          </w:r>
        </w:p>
        <w:p w:rsidR="009C1F16" w:rsidRDefault="00415C53">
          <w:pPr>
            <w:pStyle w:val="11"/>
            <w:tabs>
              <w:tab w:val="left" w:pos="420"/>
              <w:tab w:val="right" w:leader="dot" w:pos="8296"/>
            </w:tabs>
            <w:rPr>
              <w:noProof/>
              <w:kern w:val="2"/>
              <w:sz w:val="21"/>
            </w:rPr>
          </w:pPr>
          <w:r>
            <w:fldChar w:fldCharType="begin"/>
          </w:r>
          <w:r w:rsidR="00C950EB">
            <w:instrText xml:space="preserve"> TOC \o "1-3" \h \z \u </w:instrText>
          </w:r>
          <w:r>
            <w:fldChar w:fldCharType="separate"/>
          </w:r>
          <w:hyperlink w:anchor="_Toc362251507" w:history="1">
            <w:r w:rsidR="009C1F16" w:rsidRPr="00B3145C">
              <w:rPr>
                <w:rStyle w:val="af4"/>
                <w:noProof/>
              </w:rPr>
              <w:t>1.</w:t>
            </w:r>
            <w:r w:rsidR="009C1F16">
              <w:rPr>
                <w:noProof/>
                <w:kern w:val="2"/>
                <w:sz w:val="21"/>
              </w:rPr>
              <w:tab/>
            </w:r>
            <w:r w:rsidR="009C1F16" w:rsidRPr="00B3145C">
              <w:rPr>
                <w:rStyle w:val="af4"/>
                <w:rFonts w:hint="eastAsia"/>
                <w:noProof/>
              </w:rPr>
              <w:t>简介</w:t>
            </w:r>
            <w:r w:rsidR="009C1F16">
              <w:rPr>
                <w:noProof/>
                <w:webHidden/>
              </w:rPr>
              <w:tab/>
            </w:r>
            <w:r>
              <w:rPr>
                <w:noProof/>
                <w:webHidden/>
              </w:rPr>
              <w:fldChar w:fldCharType="begin"/>
            </w:r>
            <w:r w:rsidR="009C1F16">
              <w:rPr>
                <w:noProof/>
                <w:webHidden/>
              </w:rPr>
              <w:instrText xml:space="preserve"> PAGEREF _Toc362251507 \h </w:instrText>
            </w:r>
            <w:r>
              <w:rPr>
                <w:noProof/>
                <w:webHidden/>
              </w:rPr>
            </w:r>
            <w:r>
              <w:rPr>
                <w:noProof/>
                <w:webHidden/>
              </w:rPr>
              <w:fldChar w:fldCharType="separate"/>
            </w:r>
            <w:r w:rsidR="009C1F16">
              <w:rPr>
                <w:noProof/>
                <w:webHidden/>
              </w:rPr>
              <w:t>5</w:t>
            </w:r>
            <w:r>
              <w:rPr>
                <w:noProof/>
                <w:webHidden/>
              </w:rPr>
              <w:fldChar w:fldCharType="end"/>
            </w:r>
          </w:hyperlink>
        </w:p>
        <w:p w:rsidR="009C1F16" w:rsidRDefault="007F7108">
          <w:pPr>
            <w:pStyle w:val="11"/>
            <w:tabs>
              <w:tab w:val="left" w:pos="420"/>
              <w:tab w:val="right" w:leader="dot" w:pos="8296"/>
            </w:tabs>
            <w:rPr>
              <w:noProof/>
              <w:kern w:val="2"/>
              <w:sz w:val="21"/>
            </w:rPr>
          </w:pPr>
          <w:hyperlink w:anchor="_Toc362251508" w:history="1">
            <w:r w:rsidR="009C1F16" w:rsidRPr="00B3145C">
              <w:rPr>
                <w:rStyle w:val="af4"/>
                <w:noProof/>
              </w:rPr>
              <w:t>2.</w:t>
            </w:r>
            <w:r w:rsidR="009C1F16">
              <w:rPr>
                <w:noProof/>
                <w:kern w:val="2"/>
                <w:sz w:val="21"/>
              </w:rPr>
              <w:tab/>
            </w:r>
            <w:r w:rsidR="009C1F16" w:rsidRPr="00B3145C">
              <w:rPr>
                <w:rStyle w:val="af4"/>
                <w:rFonts w:hint="eastAsia"/>
                <w:noProof/>
              </w:rPr>
              <w:t>系统架构</w:t>
            </w:r>
            <w:r w:rsidR="009C1F16">
              <w:rPr>
                <w:noProof/>
                <w:webHidden/>
              </w:rPr>
              <w:tab/>
            </w:r>
            <w:r w:rsidR="00415C53">
              <w:rPr>
                <w:noProof/>
                <w:webHidden/>
              </w:rPr>
              <w:fldChar w:fldCharType="begin"/>
            </w:r>
            <w:r w:rsidR="009C1F16">
              <w:rPr>
                <w:noProof/>
                <w:webHidden/>
              </w:rPr>
              <w:instrText xml:space="preserve"> PAGEREF _Toc362251508 \h </w:instrText>
            </w:r>
            <w:r w:rsidR="00415C53">
              <w:rPr>
                <w:noProof/>
                <w:webHidden/>
              </w:rPr>
            </w:r>
            <w:r w:rsidR="00415C53">
              <w:rPr>
                <w:noProof/>
                <w:webHidden/>
              </w:rPr>
              <w:fldChar w:fldCharType="separate"/>
            </w:r>
            <w:r w:rsidR="009C1F16">
              <w:rPr>
                <w:noProof/>
                <w:webHidden/>
              </w:rPr>
              <w:t>5</w:t>
            </w:r>
            <w:r w:rsidR="00415C53">
              <w:rPr>
                <w:noProof/>
                <w:webHidden/>
              </w:rPr>
              <w:fldChar w:fldCharType="end"/>
            </w:r>
          </w:hyperlink>
        </w:p>
        <w:p w:rsidR="009C1F16" w:rsidRDefault="007F7108">
          <w:pPr>
            <w:pStyle w:val="11"/>
            <w:tabs>
              <w:tab w:val="left" w:pos="420"/>
              <w:tab w:val="right" w:leader="dot" w:pos="8296"/>
            </w:tabs>
            <w:rPr>
              <w:noProof/>
              <w:kern w:val="2"/>
              <w:sz w:val="21"/>
            </w:rPr>
          </w:pPr>
          <w:hyperlink w:anchor="_Toc362251509" w:history="1">
            <w:r w:rsidR="009C1F16" w:rsidRPr="00B3145C">
              <w:rPr>
                <w:rStyle w:val="af4"/>
                <w:noProof/>
              </w:rPr>
              <w:t>3.</w:t>
            </w:r>
            <w:r w:rsidR="009C1F16">
              <w:rPr>
                <w:noProof/>
                <w:kern w:val="2"/>
                <w:sz w:val="21"/>
              </w:rPr>
              <w:tab/>
            </w:r>
            <w:r w:rsidR="009C1F16" w:rsidRPr="00B3145C">
              <w:rPr>
                <w:rStyle w:val="af4"/>
                <w:rFonts w:hint="eastAsia"/>
                <w:noProof/>
              </w:rPr>
              <w:t>中心配置</w:t>
            </w:r>
            <w:r w:rsidR="009C1F16">
              <w:rPr>
                <w:noProof/>
                <w:webHidden/>
              </w:rPr>
              <w:tab/>
            </w:r>
            <w:r w:rsidR="00415C53">
              <w:rPr>
                <w:noProof/>
                <w:webHidden/>
              </w:rPr>
              <w:fldChar w:fldCharType="begin"/>
            </w:r>
            <w:r w:rsidR="009C1F16">
              <w:rPr>
                <w:noProof/>
                <w:webHidden/>
              </w:rPr>
              <w:instrText xml:space="preserve"> PAGEREF _Toc362251509 \h </w:instrText>
            </w:r>
            <w:r w:rsidR="00415C53">
              <w:rPr>
                <w:noProof/>
                <w:webHidden/>
              </w:rPr>
            </w:r>
            <w:r w:rsidR="00415C53">
              <w:rPr>
                <w:noProof/>
                <w:webHidden/>
              </w:rPr>
              <w:fldChar w:fldCharType="separate"/>
            </w:r>
            <w:r w:rsidR="009C1F16">
              <w:rPr>
                <w:noProof/>
                <w:webHidden/>
              </w:rPr>
              <w:t>5</w:t>
            </w:r>
            <w:r w:rsidR="00415C53">
              <w:rPr>
                <w:noProof/>
                <w:webHidden/>
              </w:rPr>
              <w:fldChar w:fldCharType="end"/>
            </w:r>
          </w:hyperlink>
        </w:p>
        <w:p w:rsidR="009C1F16" w:rsidRDefault="007F7108" w:rsidP="009C1F16">
          <w:pPr>
            <w:pStyle w:val="20"/>
            <w:tabs>
              <w:tab w:val="left" w:pos="1050"/>
              <w:tab w:val="right" w:leader="dot" w:pos="8296"/>
            </w:tabs>
            <w:ind w:left="440"/>
            <w:rPr>
              <w:noProof/>
              <w:kern w:val="2"/>
              <w:sz w:val="21"/>
            </w:rPr>
          </w:pPr>
          <w:hyperlink w:anchor="_Toc362251510" w:history="1">
            <w:r w:rsidR="009C1F16" w:rsidRPr="00B3145C">
              <w:rPr>
                <w:rStyle w:val="af4"/>
                <w:noProof/>
              </w:rPr>
              <w:t>3.1</w:t>
            </w:r>
            <w:r w:rsidR="009C1F16">
              <w:rPr>
                <w:noProof/>
                <w:kern w:val="2"/>
                <w:sz w:val="21"/>
              </w:rPr>
              <w:tab/>
            </w:r>
            <w:r w:rsidR="009C1F16" w:rsidRPr="00B3145C">
              <w:rPr>
                <w:rStyle w:val="af4"/>
                <w:rFonts w:hint="eastAsia"/>
                <w:noProof/>
              </w:rPr>
              <w:t>设计思路</w:t>
            </w:r>
            <w:r w:rsidR="009C1F16">
              <w:rPr>
                <w:noProof/>
                <w:webHidden/>
              </w:rPr>
              <w:tab/>
            </w:r>
            <w:r w:rsidR="00415C53">
              <w:rPr>
                <w:noProof/>
                <w:webHidden/>
              </w:rPr>
              <w:fldChar w:fldCharType="begin"/>
            </w:r>
            <w:r w:rsidR="009C1F16">
              <w:rPr>
                <w:noProof/>
                <w:webHidden/>
              </w:rPr>
              <w:instrText xml:space="preserve"> PAGEREF _Toc362251510 \h </w:instrText>
            </w:r>
            <w:r w:rsidR="00415C53">
              <w:rPr>
                <w:noProof/>
                <w:webHidden/>
              </w:rPr>
            </w:r>
            <w:r w:rsidR="00415C53">
              <w:rPr>
                <w:noProof/>
                <w:webHidden/>
              </w:rPr>
              <w:fldChar w:fldCharType="separate"/>
            </w:r>
            <w:r w:rsidR="009C1F16">
              <w:rPr>
                <w:noProof/>
                <w:webHidden/>
              </w:rPr>
              <w:t>5</w:t>
            </w:r>
            <w:r w:rsidR="00415C53">
              <w:rPr>
                <w:noProof/>
                <w:webHidden/>
              </w:rPr>
              <w:fldChar w:fldCharType="end"/>
            </w:r>
          </w:hyperlink>
        </w:p>
        <w:p w:rsidR="009C1F16" w:rsidRDefault="007F7108" w:rsidP="009C1F16">
          <w:pPr>
            <w:pStyle w:val="20"/>
            <w:tabs>
              <w:tab w:val="left" w:pos="1050"/>
              <w:tab w:val="right" w:leader="dot" w:pos="8296"/>
            </w:tabs>
            <w:ind w:left="440"/>
            <w:rPr>
              <w:noProof/>
              <w:kern w:val="2"/>
              <w:sz w:val="21"/>
            </w:rPr>
          </w:pPr>
          <w:hyperlink w:anchor="_Toc362251511" w:history="1">
            <w:r w:rsidR="009C1F16" w:rsidRPr="00B3145C">
              <w:rPr>
                <w:rStyle w:val="af4"/>
                <w:noProof/>
              </w:rPr>
              <w:t>3.2</w:t>
            </w:r>
            <w:r w:rsidR="009C1F16">
              <w:rPr>
                <w:noProof/>
                <w:kern w:val="2"/>
                <w:sz w:val="21"/>
              </w:rPr>
              <w:tab/>
            </w:r>
            <w:r w:rsidR="009C1F16" w:rsidRPr="00B3145C">
              <w:rPr>
                <w:rStyle w:val="af4"/>
                <w:rFonts w:hint="eastAsia"/>
                <w:noProof/>
              </w:rPr>
              <w:t>数据库设计</w:t>
            </w:r>
            <w:r w:rsidR="009C1F16">
              <w:rPr>
                <w:noProof/>
                <w:webHidden/>
              </w:rPr>
              <w:tab/>
            </w:r>
            <w:r w:rsidR="00415C53">
              <w:rPr>
                <w:noProof/>
                <w:webHidden/>
              </w:rPr>
              <w:fldChar w:fldCharType="begin"/>
            </w:r>
            <w:r w:rsidR="009C1F16">
              <w:rPr>
                <w:noProof/>
                <w:webHidden/>
              </w:rPr>
              <w:instrText xml:space="preserve"> PAGEREF _Toc362251511 \h </w:instrText>
            </w:r>
            <w:r w:rsidR="00415C53">
              <w:rPr>
                <w:noProof/>
                <w:webHidden/>
              </w:rPr>
            </w:r>
            <w:r w:rsidR="00415C53">
              <w:rPr>
                <w:noProof/>
                <w:webHidden/>
              </w:rPr>
              <w:fldChar w:fldCharType="separate"/>
            </w:r>
            <w:r w:rsidR="009C1F16">
              <w:rPr>
                <w:noProof/>
                <w:webHidden/>
              </w:rPr>
              <w:t>5</w:t>
            </w:r>
            <w:r w:rsidR="00415C53">
              <w:rPr>
                <w:noProof/>
                <w:webHidden/>
              </w:rPr>
              <w:fldChar w:fldCharType="end"/>
            </w:r>
          </w:hyperlink>
        </w:p>
        <w:p w:rsidR="009C1F16" w:rsidRDefault="007F7108" w:rsidP="009C1F16">
          <w:pPr>
            <w:pStyle w:val="30"/>
            <w:tabs>
              <w:tab w:val="left" w:pos="1680"/>
              <w:tab w:val="right" w:leader="dot" w:pos="8296"/>
            </w:tabs>
            <w:ind w:left="880"/>
            <w:rPr>
              <w:noProof/>
              <w:kern w:val="2"/>
              <w:sz w:val="21"/>
            </w:rPr>
          </w:pPr>
          <w:hyperlink w:anchor="_Toc362251512" w:history="1">
            <w:r w:rsidR="009C1F16" w:rsidRPr="00B3145C">
              <w:rPr>
                <w:rStyle w:val="af4"/>
                <w:noProof/>
              </w:rPr>
              <w:t>3.2.1</w:t>
            </w:r>
            <w:r w:rsidR="009C1F16">
              <w:rPr>
                <w:noProof/>
                <w:kern w:val="2"/>
                <w:sz w:val="21"/>
              </w:rPr>
              <w:tab/>
            </w:r>
            <w:r w:rsidR="009C1F16" w:rsidRPr="00B3145C">
              <w:rPr>
                <w:rStyle w:val="af4"/>
                <w:rFonts w:hint="eastAsia"/>
                <w:noProof/>
              </w:rPr>
              <w:t>进入配置</w:t>
            </w:r>
            <w:r w:rsidR="009C1F16">
              <w:rPr>
                <w:noProof/>
                <w:webHidden/>
              </w:rPr>
              <w:tab/>
            </w:r>
            <w:r w:rsidR="00415C53">
              <w:rPr>
                <w:noProof/>
                <w:webHidden/>
              </w:rPr>
              <w:fldChar w:fldCharType="begin"/>
            </w:r>
            <w:r w:rsidR="009C1F16">
              <w:rPr>
                <w:noProof/>
                <w:webHidden/>
              </w:rPr>
              <w:instrText xml:space="preserve"> PAGEREF _Toc362251512 \h </w:instrText>
            </w:r>
            <w:r w:rsidR="00415C53">
              <w:rPr>
                <w:noProof/>
                <w:webHidden/>
              </w:rPr>
            </w:r>
            <w:r w:rsidR="00415C53">
              <w:rPr>
                <w:noProof/>
                <w:webHidden/>
              </w:rPr>
              <w:fldChar w:fldCharType="separate"/>
            </w:r>
            <w:r w:rsidR="009C1F16">
              <w:rPr>
                <w:noProof/>
                <w:webHidden/>
              </w:rPr>
              <w:t>5</w:t>
            </w:r>
            <w:r w:rsidR="00415C53">
              <w:rPr>
                <w:noProof/>
                <w:webHidden/>
              </w:rPr>
              <w:fldChar w:fldCharType="end"/>
            </w:r>
          </w:hyperlink>
        </w:p>
        <w:p w:rsidR="009C1F16" w:rsidRDefault="007F7108" w:rsidP="009C1F16">
          <w:pPr>
            <w:pStyle w:val="30"/>
            <w:tabs>
              <w:tab w:val="left" w:pos="1680"/>
              <w:tab w:val="right" w:leader="dot" w:pos="8296"/>
            </w:tabs>
            <w:ind w:left="880"/>
            <w:rPr>
              <w:noProof/>
              <w:kern w:val="2"/>
              <w:sz w:val="21"/>
            </w:rPr>
          </w:pPr>
          <w:hyperlink w:anchor="_Toc362251513" w:history="1">
            <w:r w:rsidR="009C1F16" w:rsidRPr="00B3145C">
              <w:rPr>
                <w:rStyle w:val="af4"/>
                <w:noProof/>
              </w:rPr>
              <w:t>3.2.2</w:t>
            </w:r>
            <w:r w:rsidR="009C1F16">
              <w:rPr>
                <w:noProof/>
                <w:kern w:val="2"/>
                <w:sz w:val="21"/>
              </w:rPr>
              <w:tab/>
            </w:r>
            <w:r w:rsidR="009C1F16" w:rsidRPr="00B3145C">
              <w:rPr>
                <w:rStyle w:val="af4"/>
                <w:rFonts w:hint="eastAsia"/>
                <w:noProof/>
              </w:rPr>
              <w:t>语言单位</w:t>
            </w:r>
            <w:r w:rsidR="009C1F16">
              <w:rPr>
                <w:noProof/>
                <w:webHidden/>
              </w:rPr>
              <w:tab/>
            </w:r>
            <w:r w:rsidR="00415C53">
              <w:rPr>
                <w:noProof/>
                <w:webHidden/>
              </w:rPr>
              <w:fldChar w:fldCharType="begin"/>
            </w:r>
            <w:r w:rsidR="009C1F16">
              <w:rPr>
                <w:noProof/>
                <w:webHidden/>
              </w:rPr>
              <w:instrText xml:space="preserve"> PAGEREF _Toc362251513 \h </w:instrText>
            </w:r>
            <w:r w:rsidR="00415C53">
              <w:rPr>
                <w:noProof/>
                <w:webHidden/>
              </w:rPr>
            </w:r>
            <w:r w:rsidR="00415C53">
              <w:rPr>
                <w:noProof/>
                <w:webHidden/>
              </w:rPr>
              <w:fldChar w:fldCharType="separate"/>
            </w:r>
            <w:r w:rsidR="009C1F16">
              <w:rPr>
                <w:noProof/>
                <w:webHidden/>
              </w:rPr>
              <w:t>7</w:t>
            </w:r>
            <w:r w:rsidR="00415C53">
              <w:rPr>
                <w:noProof/>
                <w:webHidden/>
              </w:rPr>
              <w:fldChar w:fldCharType="end"/>
            </w:r>
          </w:hyperlink>
        </w:p>
        <w:p w:rsidR="009C1F16" w:rsidRDefault="007F7108" w:rsidP="009C1F16">
          <w:pPr>
            <w:pStyle w:val="30"/>
            <w:tabs>
              <w:tab w:val="left" w:pos="1680"/>
              <w:tab w:val="right" w:leader="dot" w:pos="8296"/>
            </w:tabs>
            <w:ind w:left="880"/>
            <w:rPr>
              <w:noProof/>
              <w:kern w:val="2"/>
              <w:sz w:val="21"/>
            </w:rPr>
          </w:pPr>
          <w:hyperlink w:anchor="_Toc362251514" w:history="1">
            <w:r w:rsidR="009C1F16" w:rsidRPr="00B3145C">
              <w:rPr>
                <w:rStyle w:val="af4"/>
                <w:noProof/>
              </w:rPr>
              <w:t>3.2.3</w:t>
            </w:r>
            <w:r w:rsidR="009C1F16">
              <w:rPr>
                <w:noProof/>
                <w:kern w:val="2"/>
                <w:sz w:val="21"/>
              </w:rPr>
              <w:tab/>
            </w:r>
            <w:r w:rsidR="009C1F16" w:rsidRPr="00B3145C">
              <w:rPr>
                <w:rStyle w:val="af4"/>
                <w:rFonts w:hint="eastAsia"/>
                <w:noProof/>
              </w:rPr>
              <w:t>仪器参数</w:t>
            </w:r>
            <w:r w:rsidR="009C1F16">
              <w:rPr>
                <w:noProof/>
                <w:webHidden/>
              </w:rPr>
              <w:tab/>
            </w:r>
            <w:r w:rsidR="00415C53">
              <w:rPr>
                <w:noProof/>
                <w:webHidden/>
              </w:rPr>
              <w:fldChar w:fldCharType="begin"/>
            </w:r>
            <w:r w:rsidR="009C1F16">
              <w:rPr>
                <w:noProof/>
                <w:webHidden/>
              </w:rPr>
              <w:instrText xml:space="preserve"> PAGEREF _Toc362251514 \h </w:instrText>
            </w:r>
            <w:r w:rsidR="00415C53">
              <w:rPr>
                <w:noProof/>
                <w:webHidden/>
              </w:rPr>
            </w:r>
            <w:r w:rsidR="00415C53">
              <w:rPr>
                <w:noProof/>
                <w:webHidden/>
              </w:rPr>
              <w:fldChar w:fldCharType="separate"/>
            </w:r>
            <w:r w:rsidR="009C1F16">
              <w:rPr>
                <w:noProof/>
                <w:webHidden/>
              </w:rPr>
              <w:t>10</w:t>
            </w:r>
            <w:r w:rsidR="00415C53">
              <w:rPr>
                <w:noProof/>
                <w:webHidden/>
              </w:rPr>
              <w:fldChar w:fldCharType="end"/>
            </w:r>
          </w:hyperlink>
        </w:p>
        <w:p w:rsidR="009C1F16" w:rsidRDefault="007F7108" w:rsidP="009C1F16">
          <w:pPr>
            <w:pStyle w:val="30"/>
            <w:tabs>
              <w:tab w:val="left" w:pos="1680"/>
              <w:tab w:val="right" w:leader="dot" w:pos="8296"/>
            </w:tabs>
            <w:ind w:left="880"/>
            <w:rPr>
              <w:noProof/>
              <w:kern w:val="2"/>
              <w:sz w:val="21"/>
            </w:rPr>
          </w:pPr>
          <w:hyperlink w:anchor="_Toc362251515" w:history="1">
            <w:r w:rsidR="009C1F16" w:rsidRPr="00B3145C">
              <w:rPr>
                <w:rStyle w:val="af4"/>
                <w:noProof/>
              </w:rPr>
              <w:t>3.2.4</w:t>
            </w:r>
            <w:r w:rsidR="009C1F16">
              <w:rPr>
                <w:noProof/>
                <w:kern w:val="2"/>
                <w:sz w:val="21"/>
              </w:rPr>
              <w:tab/>
            </w:r>
            <w:r w:rsidR="009C1F16" w:rsidRPr="00B3145C">
              <w:rPr>
                <w:rStyle w:val="af4"/>
                <w:rFonts w:hint="eastAsia"/>
                <w:noProof/>
              </w:rPr>
              <w:t>操作程序参数</w:t>
            </w:r>
            <w:r w:rsidR="009C1F16">
              <w:rPr>
                <w:noProof/>
                <w:webHidden/>
              </w:rPr>
              <w:tab/>
            </w:r>
            <w:r w:rsidR="00415C53">
              <w:rPr>
                <w:noProof/>
                <w:webHidden/>
              </w:rPr>
              <w:fldChar w:fldCharType="begin"/>
            </w:r>
            <w:r w:rsidR="009C1F16">
              <w:rPr>
                <w:noProof/>
                <w:webHidden/>
              </w:rPr>
              <w:instrText xml:space="preserve"> PAGEREF _Toc362251515 \h </w:instrText>
            </w:r>
            <w:r w:rsidR="00415C53">
              <w:rPr>
                <w:noProof/>
                <w:webHidden/>
              </w:rPr>
            </w:r>
            <w:r w:rsidR="00415C53">
              <w:rPr>
                <w:noProof/>
                <w:webHidden/>
              </w:rPr>
              <w:fldChar w:fldCharType="separate"/>
            </w:r>
            <w:r w:rsidR="009C1F16">
              <w:rPr>
                <w:noProof/>
                <w:webHidden/>
              </w:rPr>
              <w:t>11</w:t>
            </w:r>
            <w:r w:rsidR="00415C53">
              <w:rPr>
                <w:noProof/>
                <w:webHidden/>
              </w:rPr>
              <w:fldChar w:fldCharType="end"/>
            </w:r>
          </w:hyperlink>
        </w:p>
        <w:p w:rsidR="009C1F16" w:rsidRDefault="007F7108" w:rsidP="009C1F16">
          <w:pPr>
            <w:pStyle w:val="30"/>
            <w:tabs>
              <w:tab w:val="left" w:pos="1680"/>
              <w:tab w:val="right" w:leader="dot" w:pos="8296"/>
            </w:tabs>
            <w:ind w:left="880"/>
            <w:rPr>
              <w:noProof/>
              <w:kern w:val="2"/>
              <w:sz w:val="21"/>
            </w:rPr>
          </w:pPr>
          <w:hyperlink w:anchor="_Toc362251516" w:history="1">
            <w:r w:rsidR="009C1F16" w:rsidRPr="00B3145C">
              <w:rPr>
                <w:rStyle w:val="af4"/>
                <w:noProof/>
              </w:rPr>
              <w:t>3.2.5</w:t>
            </w:r>
            <w:r w:rsidR="009C1F16">
              <w:rPr>
                <w:noProof/>
                <w:kern w:val="2"/>
                <w:sz w:val="21"/>
              </w:rPr>
              <w:tab/>
            </w:r>
            <w:r w:rsidR="009C1F16" w:rsidRPr="00B3145C">
              <w:rPr>
                <w:rStyle w:val="af4"/>
                <w:rFonts w:hint="eastAsia"/>
                <w:noProof/>
              </w:rPr>
              <w:t>血小板参数</w:t>
            </w:r>
            <w:r w:rsidR="009C1F16">
              <w:rPr>
                <w:noProof/>
                <w:webHidden/>
              </w:rPr>
              <w:tab/>
            </w:r>
            <w:r w:rsidR="00415C53">
              <w:rPr>
                <w:noProof/>
                <w:webHidden/>
              </w:rPr>
              <w:fldChar w:fldCharType="begin"/>
            </w:r>
            <w:r w:rsidR="009C1F16">
              <w:rPr>
                <w:noProof/>
                <w:webHidden/>
              </w:rPr>
              <w:instrText xml:space="preserve"> PAGEREF _Toc362251516 \h </w:instrText>
            </w:r>
            <w:r w:rsidR="00415C53">
              <w:rPr>
                <w:noProof/>
                <w:webHidden/>
              </w:rPr>
            </w:r>
            <w:r w:rsidR="00415C53">
              <w:rPr>
                <w:noProof/>
                <w:webHidden/>
              </w:rPr>
              <w:fldChar w:fldCharType="separate"/>
            </w:r>
            <w:r w:rsidR="009C1F16">
              <w:rPr>
                <w:noProof/>
                <w:webHidden/>
              </w:rPr>
              <w:t>12</w:t>
            </w:r>
            <w:r w:rsidR="00415C53">
              <w:rPr>
                <w:noProof/>
                <w:webHidden/>
              </w:rPr>
              <w:fldChar w:fldCharType="end"/>
            </w:r>
          </w:hyperlink>
        </w:p>
        <w:p w:rsidR="009C1F16" w:rsidRDefault="007F7108" w:rsidP="009C1F16">
          <w:pPr>
            <w:pStyle w:val="30"/>
            <w:tabs>
              <w:tab w:val="left" w:pos="1680"/>
              <w:tab w:val="right" w:leader="dot" w:pos="8296"/>
            </w:tabs>
            <w:ind w:left="880"/>
            <w:rPr>
              <w:noProof/>
              <w:kern w:val="2"/>
              <w:sz w:val="21"/>
            </w:rPr>
          </w:pPr>
          <w:hyperlink w:anchor="_Toc362251517" w:history="1">
            <w:r w:rsidR="009C1F16" w:rsidRPr="00B3145C">
              <w:rPr>
                <w:rStyle w:val="af4"/>
                <w:noProof/>
              </w:rPr>
              <w:t>3.2.6</w:t>
            </w:r>
            <w:r w:rsidR="009C1F16">
              <w:rPr>
                <w:noProof/>
                <w:kern w:val="2"/>
                <w:sz w:val="21"/>
              </w:rPr>
              <w:tab/>
            </w:r>
            <w:r w:rsidR="009C1F16" w:rsidRPr="00B3145C">
              <w:rPr>
                <w:rStyle w:val="af4"/>
                <w:rFonts w:hint="eastAsia"/>
                <w:noProof/>
              </w:rPr>
              <w:t>血浆参数</w:t>
            </w:r>
            <w:r w:rsidR="009C1F16">
              <w:rPr>
                <w:noProof/>
                <w:webHidden/>
              </w:rPr>
              <w:tab/>
            </w:r>
            <w:r w:rsidR="00415C53">
              <w:rPr>
                <w:noProof/>
                <w:webHidden/>
              </w:rPr>
              <w:fldChar w:fldCharType="begin"/>
            </w:r>
            <w:r w:rsidR="009C1F16">
              <w:rPr>
                <w:noProof/>
                <w:webHidden/>
              </w:rPr>
              <w:instrText xml:space="preserve"> PAGEREF _Toc362251517 \h </w:instrText>
            </w:r>
            <w:r w:rsidR="00415C53">
              <w:rPr>
                <w:noProof/>
                <w:webHidden/>
              </w:rPr>
            </w:r>
            <w:r w:rsidR="00415C53">
              <w:rPr>
                <w:noProof/>
                <w:webHidden/>
              </w:rPr>
              <w:fldChar w:fldCharType="separate"/>
            </w:r>
            <w:r w:rsidR="009C1F16">
              <w:rPr>
                <w:noProof/>
                <w:webHidden/>
              </w:rPr>
              <w:t>13</w:t>
            </w:r>
            <w:r w:rsidR="00415C53">
              <w:rPr>
                <w:noProof/>
                <w:webHidden/>
              </w:rPr>
              <w:fldChar w:fldCharType="end"/>
            </w:r>
          </w:hyperlink>
        </w:p>
        <w:p w:rsidR="009C1F16" w:rsidRDefault="007F7108" w:rsidP="009C1F16">
          <w:pPr>
            <w:pStyle w:val="30"/>
            <w:tabs>
              <w:tab w:val="left" w:pos="1680"/>
              <w:tab w:val="right" w:leader="dot" w:pos="8296"/>
            </w:tabs>
            <w:ind w:left="880"/>
            <w:rPr>
              <w:noProof/>
              <w:kern w:val="2"/>
              <w:sz w:val="21"/>
            </w:rPr>
          </w:pPr>
          <w:hyperlink w:anchor="_Toc362251518" w:history="1">
            <w:r w:rsidR="009C1F16" w:rsidRPr="00B3145C">
              <w:rPr>
                <w:rStyle w:val="af4"/>
                <w:noProof/>
              </w:rPr>
              <w:t>3.2.7</w:t>
            </w:r>
            <w:r w:rsidR="009C1F16">
              <w:rPr>
                <w:noProof/>
                <w:kern w:val="2"/>
                <w:sz w:val="21"/>
              </w:rPr>
              <w:tab/>
            </w:r>
            <w:r w:rsidR="009C1F16" w:rsidRPr="00B3145C">
              <w:rPr>
                <w:rStyle w:val="af4"/>
                <w:rFonts w:hint="eastAsia"/>
                <w:noProof/>
              </w:rPr>
              <w:t>红细胞参数</w:t>
            </w:r>
            <w:r w:rsidR="009C1F16">
              <w:rPr>
                <w:noProof/>
                <w:webHidden/>
              </w:rPr>
              <w:tab/>
            </w:r>
            <w:r w:rsidR="00415C53">
              <w:rPr>
                <w:noProof/>
                <w:webHidden/>
              </w:rPr>
              <w:fldChar w:fldCharType="begin"/>
            </w:r>
            <w:r w:rsidR="009C1F16">
              <w:rPr>
                <w:noProof/>
                <w:webHidden/>
              </w:rPr>
              <w:instrText xml:space="preserve"> PAGEREF _Toc362251518 \h </w:instrText>
            </w:r>
            <w:r w:rsidR="00415C53">
              <w:rPr>
                <w:noProof/>
                <w:webHidden/>
              </w:rPr>
            </w:r>
            <w:r w:rsidR="00415C53">
              <w:rPr>
                <w:noProof/>
                <w:webHidden/>
              </w:rPr>
              <w:fldChar w:fldCharType="separate"/>
            </w:r>
            <w:r w:rsidR="009C1F16">
              <w:rPr>
                <w:noProof/>
                <w:webHidden/>
              </w:rPr>
              <w:t>14</w:t>
            </w:r>
            <w:r w:rsidR="00415C53">
              <w:rPr>
                <w:noProof/>
                <w:webHidden/>
              </w:rPr>
              <w:fldChar w:fldCharType="end"/>
            </w:r>
          </w:hyperlink>
        </w:p>
        <w:p w:rsidR="009C1F16" w:rsidRDefault="007F7108" w:rsidP="009C1F16">
          <w:pPr>
            <w:pStyle w:val="30"/>
            <w:tabs>
              <w:tab w:val="left" w:pos="1680"/>
              <w:tab w:val="right" w:leader="dot" w:pos="8296"/>
            </w:tabs>
            <w:ind w:left="880"/>
            <w:rPr>
              <w:noProof/>
              <w:kern w:val="2"/>
              <w:sz w:val="21"/>
            </w:rPr>
          </w:pPr>
          <w:hyperlink w:anchor="_Toc362251519" w:history="1">
            <w:r w:rsidR="009C1F16" w:rsidRPr="00B3145C">
              <w:rPr>
                <w:rStyle w:val="af4"/>
                <w:noProof/>
              </w:rPr>
              <w:t>3.2.8</w:t>
            </w:r>
            <w:r w:rsidR="009C1F16">
              <w:rPr>
                <w:noProof/>
                <w:kern w:val="2"/>
                <w:sz w:val="21"/>
              </w:rPr>
              <w:tab/>
            </w:r>
            <w:r w:rsidR="009C1F16" w:rsidRPr="00B3145C">
              <w:rPr>
                <w:rStyle w:val="af4"/>
                <w:rFonts w:hint="eastAsia"/>
                <w:noProof/>
              </w:rPr>
              <w:t>献血者参数</w:t>
            </w:r>
            <w:r w:rsidR="009C1F16">
              <w:rPr>
                <w:noProof/>
                <w:webHidden/>
              </w:rPr>
              <w:tab/>
            </w:r>
            <w:r w:rsidR="00415C53">
              <w:rPr>
                <w:noProof/>
                <w:webHidden/>
              </w:rPr>
              <w:fldChar w:fldCharType="begin"/>
            </w:r>
            <w:r w:rsidR="009C1F16">
              <w:rPr>
                <w:noProof/>
                <w:webHidden/>
              </w:rPr>
              <w:instrText xml:space="preserve"> PAGEREF _Toc362251519 \h </w:instrText>
            </w:r>
            <w:r w:rsidR="00415C53">
              <w:rPr>
                <w:noProof/>
                <w:webHidden/>
              </w:rPr>
            </w:r>
            <w:r w:rsidR="00415C53">
              <w:rPr>
                <w:noProof/>
                <w:webHidden/>
              </w:rPr>
              <w:fldChar w:fldCharType="separate"/>
            </w:r>
            <w:r w:rsidR="009C1F16">
              <w:rPr>
                <w:noProof/>
                <w:webHidden/>
              </w:rPr>
              <w:t>15</w:t>
            </w:r>
            <w:r w:rsidR="00415C53">
              <w:rPr>
                <w:noProof/>
                <w:webHidden/>
              </w:rPr>
              <w:fldChar w:fldCharType="end"/>
            </w:r>
          </w:hyperlink>
        </w:p>
        <w:p w:rsidR="009C1F16" w:rsidRDefault="007F7108" w:rsidP="009C1F16">
          <w:pPr>
            <w:pStyle w:val="30"/>
            <w:tabs>
              <w:tab w:val="left" w:pos="1680"/>
              <w:tab w:val="right" w:leader="dot" w:pos="8296"/>
            </w:tabs>
            <w:ind w:left="880"/>
            <w:rPr>
              <w:noProof/>
              <w:kern w:val="2"/>
              <w:sz w:val="21"/>
            </w:rPr>
          </w:pPr>
          <w:hyperlink w:anchor="_Toc362251520" w:history="1">
            <w:r w:rsidR="009C1F16" w:rsidRPr="00B3145C">
              <w:rPr>
                <w:rStyle w:val="af4"/>
                <w:noProof/>
              </w:rPr>
              <w:t>3.2.9</w:t>
            </w:r>
            <w:r w:rsidR="009C1F16">
              <w:rPr>
                <w:noProof/>
                <w:kern w:val="2"/>
                <w:sz w:val="21"/>
              </w:rPr>
              <w:tab/>
            </w:r>
            <w:r w:rsidR="009C1F16" w:rsidRPr="00B3145C">
              <w:rPr>
                <w:rStyle w:val="af4"/>
                <w:rFonts w:hint="eastAsia"/>
                <w:noProof/>
              </w:rPr>
              <w:t>献血者血量限制参数</w:t>
            </w:r>
            <w:r w:rsidR="009C1F16">
              <w:rPr>
                <w:noProof/>
                <w:webHidden/>
              </w:rPr>
              <w:tab/>
            </w:r>
            <w:r w:rsidR="00415C53">
              <w:rPr>
                <w:noProof/>
                <w:webHidden/>
              </w:rPr>
              <w:fldChar w:fldCharType="begin"/>
            </w:r>
            <w:r w:rsidR="009C1F16">
              <w:rPr>
                <w:noProof/>
                <w:webHidden/>
              </w:rPr>
              <w:instrText xml:space="preserve"> PAGEREF _Toc362251520 \h </w:instrText>
            </w:r>
            <w:r w:rsidR="00415C53">
              <w:rPr>
                <w:noProof/>
                <w:webHidden/>
              </w:rPr>
            </w:r>
            <w:r w:rsidR="00415C53">
              <w:rPr>
                <w:noProof/>
                <w:webHidden/>
              </w:rPr>
              <w:fldChar w:fldCharType="separate"/>
            </w:r>
            <w:r w:rsidR="009C1F16">
              <w:rPr>
                <w:noProof/>
                <w:webHidden/>
              </w:rPr>
              <w:t>16</w:t>
            </w:r>
            <w:r w:rsidR="00415C53">
              <w:rPr>
                <w:noProof/>
                <w:webHidden/>
              </w:rPr>
              <w:fldChar w:fldCharType="end"/>
            </w:r>
          </w:hyperlink>
        </w:p>
        <w:p w:rsidR="009C1F16" w:rsidRDefault="007F7108" w:rsidP="009C1F16">
          <w:pPr>
            <w:pStyle w:val="30"/>
            <w:tabs>
              <w:tab w:val="left" w:pos="1680"/>
              <w:tab w:val="right" w:leader="dot" w:pos="8296"/>
            </w:tabs>
            <w:ind w:left="880"/>
            <w:rPr>
              <w:noProof/>
              <w:kern w:val="2"/>
              <w:sz w:val="21"/>
            </w:rPr>
          </w:pPr>
          <w:hyperlink w:anchor="_Toc362251521" w:history="1">
            <w:r w:rsidR="009C1F16" w:rsidRPr="00B3145C">
              <w:rPr>
                <w:rStyle w:val="af4"/>
                <w:noProof/>
              </w:rPr>
              <w:t>3.2.10</w:t>
            </w:r>
            <w:r w:rsidR="009C1F16">
              <w:rPr>
                <w:noProof/>
                <w:kern w:val="2"/>
                <w:sz w:val="21"/>
              </w:rPr>
              <w:tab/>
            </w:r>
            <w:r w:rsidR="009C1F16" w:rsidRPr="00B3145C">
              <w:rPr>
                <w:rStyle w:val="af4"/>
                <w:rFonts w:hint="eastAsia"/>
                <w:noProof/>
              </w:rPr>
              <w:t>置换液参数</w:t>
            </w:r>
            <w:r w:rsidR="009C1F16">
              <w:rPr>
                <w:noProof/>
                <w:webHidden/>
              </w:rPr>
              <w:tab/>
            </w:r>
            <w:r w:rsidR="00415C53">
              <w:rPr>
                <w:noProof/>
                <w:webHidden/>
              </w:rPr>
              <w:fldChar w:fldCharType="begin"/>
            </w:r>
            <w:r w:rsidR="009C1F16">
              <w:rPr>
                <w:noProof/>
                <w:webHidden/>
              </w:rPr>
              <w:instrText xml:space="preserve"> PAGEREF _Toc362251521 \h </w:instrText>
            </w:r>
            <w:r w:rsidR="00415C53">
              <w:rPr>
                <w:noProof/>
                <w:webHidden/>
              </w:rPr>
            </w:r>
            <w:r w:rsidR="00415C53">
              <w:rPr>
                <w:noProof/>
                <w:webHidden/>
              </w:rPr>
              <w:fldChar w:fldCharType="separate"/>
            </w:r>
            <w:r w:rsidR="009C1F16">
              <w:rPr>
                <w:noProof/>
                <w:webHidden/>
              </w:rPr>
              <w:t>18</w:t>
            </w:r>
            <w:r w:rsidR="00415C53">
              <w:rPr>
                <w:noProof/>
                <w:webHidden/>
              </w:rPr>
              <w:fldChar w:fldCharType="end"/>
            </w:r>
          </w:hyperlink>
        </w:p>
        <w:p w:rsidR="009C1F16" w:rsidRDefault="007F7108" w:rsidP="009C1F16">
          <w:pPr>
            <w:pStyle w:val="30"/>
            <w:tabs>
              <w:tab w:val="left" w:pos="1680"/>
              <w:tab w:val="right" w:leader="dot" w:pos="8296"/>
            </w:tabs>
            <w:ind w:left="880"/>
            <w:rPr>
              <w:noProof/>
              <w:kern w:val="2"/>
              <w:sz w:val="21"/>
            </w:rPr>
          </w:pPr>
          <w:hyperlink w:anchor="_Toc362251522" w:history="1">
            <w:r w:rsidR="009C1F16" w:rsidRPr="00B3145C">
              <w:rPr>
                <w:rStyle w:val="af4"/>
                <w:noProof/>
              </w:rPr>
              <w:t>3.2.11</w:t>
            </w:r>
            <w:r w:rsidR="009C1F16">
              <w:rPr>
                <w:noProof/>
                <w:kern w:val="2"/>
                <w:sz w:val="21"/>
              </w:rPr>
              <w:tab/>
            </w:r>
            <w:r w:rsidR="009C1F16" w:rsidRPr="00B3145C">
              <w:rPr>
                <w:rStyle w:val="af4"/>
                <w:rFonts w:hint="eastAsia"/>
                <w:noProof/>
              </w:rPr>
              <w:t>程序优先次序</w:t>
            </w:r>
            <w:r w:rsidR="009C1F16">
              <w:rPr>
                <w:noProof/>
                <w:webHidden/>
              </w:rPr>
              <w:tab/>
            </w:r>
            <w:r w:rsidR="00415C53">
              <w:rPr>
                <w:noProof/>
                <w:webHidden/>
              </w:rPr>
              <w:fldChar w:fldCharType="begin"/>
            </w:r>
            <w:r w:rsidR="009C1F16">
              <w:rPr>
                <w:noProof/>
                <w:webHidden/>
              </w:rPr>
              <w:instrText xml:space="preserve"> PAGEREF _Toc362251522 \h </w:instrText>
            </w:r>
            <w:r w:rsidR="00415C53">
              <w:rPr>
                <w:noProof/>
                <w:webHidden/>
              </w:rPr>
            </w:r>
            <w:r w:rsidR="00415C53">
              <w:rPr>
                <w:noProof/>
                <w:webHidden/>
              </w:rPr>
              <w:fldChar w:fldCharType="separate"/>
            </w:r>
            <w:r w:rsidR="009C1F16">
              <w:rPr>
                <w:noProof/>
                <w:webHidden/>
              </w:rPr>
              <w:t>19</w:t>
            </w:r>
            <w:r w:rsidR="00415C53">
              <w:rPr>
                <w:noProof/>
                <w:webHidden/>
              </w:rPr>
              <w:fldChar w:fldCharType="end"/>
            </w:r>
          </w:hyperlink>
        </w:p>
        <w:p w:rsidR="009C1F16" w:rsidRDefault="007F7108" w:rsidP="009C1F16">
          <w:pPr>
            <w:pStyle w:val="30"/>
            <w:tabs>
              <w:tab w:val="left" w:pos="1680"/>
              <w:tab w:val="right" w:leader="dot" w:pos="8296"/>
            </w:tabs>
            <w:ind w:left="880"/>
            <w:rPr>
              <w:noProof/>
              <w:kern w:val="2"/>
              <w:sz w:val="21"/>
            </w:rPr>
          </w:pPr>
          <w:hyperlink w:anchor="_Toc362251523" w:history="1">
            <w:r w:rsidR="009C1F16" w:rsidRPr="00B3145C">
              <w:rPr>
                <w:rStyle w:val="af4"/>
                <w:noProof/>
              </w:rPr>
              <w:t>3.2.12</w:t>
            </w:r>
            <w:r w:rsidR="009C1F16">
              <w:rPr>
                <w:noProof/>
                <w:kern w:val="2"/>
                <w:sz w:val="21"/>
              </w:rPr>
              <w:tab/>
            </w:r>
            <w:r w:rsidR="009C1F16" w:rsidRPr="00B3145C">
              <w:rPr>
                <w:rStyle w:val="af4"/>
                <w:rFonts w:hint="eastAsia"/>
                <w:noProof/>
              </w:rPr>
              <w:t>流速控制表</w:t>
            </w:r>
            <w:r w:rsidR="009C1F16">
              <w:rPr>
                <w:noProof/>
                <w:webHidden/>
              </w:rPr>
              <w:tab/>
            </w:r>
            <w:r w:rsidR="00415C53">
              <w:rPr>
                <w:noProof/>
                <w:webHidden/>
              </w:rPr>
              <w:fldChar w:fldCharType="begin"/>
            </w:r>
            <w:r w:rsidR="009C1F16">
              <w:rPr>
                <w:noProof/>
                <w:webHidden/>
              </w:rPr>
              <w:instrText xml:space="preserve"> PAGEREF _Toc362251523 \h </w:instrText>
            </w:r>
            <w:r w:rsidR="00415C53">
              <w:rPr>
                <w:noProof/>
                <w:webHidden/>
              </w:rPr>
            </w:r>
            <w:r w:rsidR="00415C53">
              <w:rPr>
                <w:noProof/>
                <w:webHidden/>
              </w:rPr>
              <w:fldChar w:fldCharType="separate"/>
            </w:r>
            <w:r w:rsidR="009C1F16">
              <w:rPr>
                <w:noProof/>
                <w:webHidden/>
              </w:rPr>
              <w:t>20</w:t>
            </w:r>
            <w:r w:rsidR="00415C53">
              <w:rPr>
                <w:noProof/>
                <w:webHidden/>
              </w:rPr>
              <w:fldChar w:fldCharType="end"/>
            </w:r>
          </w:hyperlink>
        </w:p>
        <w:p w:rsidR="009C1F16" w:rsidRDefault="007F7108">
          <w:pPr>
            <w:pStyle w:val="11"/>
            <w:tabs>
              <w:tab w:val="left" w:pos="420"/>
              <w:tab w:val="right" w:leader="dot" w:pos="8296"/>
            </w:tabs>
            <w:rPr>
              <w:noProof/>
              <w:kern w:val="2"/>
              <w:sz w:val="21"/>
            </w:rPr>
          </w:pPr>
          <w:hyperlink w:anchor="_Toc362251524" w:history="1">
            <w:r w:rsidR="009C1F16" w:rsidRPr="00B3145C">
              <w:rPr>
                <w:rStyle w:val="af4"/>
                <w:noProof/>
              </w:rPr>
              <w:t>4.</w:t>
            </w:r>
            <w:r w:rsidR="009C1F16">
              <w:rPr>
                <w:noProof/>
                <w:kern w:val="2"/>
                <w:sz w:val="21"/>
              </w:rPr>
              <w:tab/>
            </w:r>
            <w:r w:rsidR="009C1F16" w:rsidRPr="00B3145C">
              <w:rPr>
                <w:rStyle w:val="af4"/>
                <w:rFonts w:hint="eastAsia"/>
                <w:noProof/>
              </w:rPr>
              <w:t>输入献血者信息和确定最优程序</w:t>
            </w:r>
            <w:r w:rsidR="009C1F16">
              <w:rPr>
                <w:noProof/>
                <w:webHidden/>
              </w:rPr>
              <w:tab/>
            </w:r>
            <w:r w:rsidR="00415C53">
              <w:rPr>
                <w:noProof/>
                <w:webHidden/>
              </w:rPr>
              <w:fldChar w:fldCharType="begin"/>
            </w:r>
            <w:r w:rsidR="009C1F16">
              <w:rPr>
                <w:noProof/>
                <w:webHidden/>
              </w:rPr>
              <w:instrText xml:space="preserve"> PAGEREF _Toc362251524 \h </w:instrText>
            </w:r>
            <w:r w:rsidR="00415C53">
              <w:rPr>
                <w:noProof/>
                <w:webHidden/>
              </w:rPr>
            </w:r>
            <w:r w:rsidR="00415C53">
              <w:rPr>
                <w:noProof/>
                <w:webHidden/>
              </w:rPr>
              <w:fldChar w:fldCharType="separate"/>
            </w:r>
            <w:r w:rsidR="009C1F16">
              <w:rPr>
                <w:noProof/>
                <w:webHidden/>
              </w:rPr>
              <w:t>21</w:t>
            </w:r>
            <w:r w:rsidR="00415C53">
              <w:rPr>
                <w:noProof/>
                <w:webHidden/>
              </w:rPr>
              <w:fldChar w:fldCharType="end"/>
            </w:r>
          </w:hyperlink>
        </w:p>
        <w:p w:rsidR="009C1F16" w:rsidRDefault="007F7108" w:rsidP="009C1F16">
          <w:pPr>
            <w:pStyle w:val="20"/>
            <w:tabs>
              <w:tab w:val="left" w:pos="1050"/>
              <w:tab w:val="right" w:leader="dot" w:pos="8296"/>
            </w:tabs>
            <w:ind w:left="440"/>
            <w:rPr>
              <w:noProof/>
              <w:kern w:val="2"/>
              <w:sz w:val="21"/>
            </w:rPr>
          </w:pPr>
          <w:hyperlink w:anchor="_Toc362251525" w:history="1">
            <w:r w:rsidR="009C1F16" w:rsidRPr="00B3145C">
              <w:rPr>
                <w:rStyle w:val="af4"/>
                <w:noProof/>
              </w:rPr>
              <w:t>4.1</w:t>
            </w:r>
            <w:r w:rsidR="009C1F16">
              <w:rPr>
                <w:noProof/>
                <w:kern w:val="2"/>
                <w:sz w:val="21"/>
              </w:rPr>
              <w:tab/>
            </w:r>
            <w:r w:rsidR="009C1F16" w:rsidRPr="00B3145C">
              <w:rPr>
                <w:rStyle w:val="af4"/>
                <w:rFonts w:hint="eastAsia"/>
                <w:noProof/>
              </w:rPr>
              <w:t>设计思路</w:t>
            </w:r>
            <w:r w:rsidR="009C1F16">
              <w:rPr>
                <w:noProof/>
                <w:webHidden/>
              </w:rPr>
              <w:tab/>
            </w:r>
            <w:r w:rsidR="00415C53">
              <w:rPr>
                <w:noProof/>
                <w:webHidden/>
              </w:rPr>
              <w:fldChar w:fldCharType="begin"/>
            </w:r>
            <w:r w:rsidR="009C1F16">
              <w:rPr>
                <w:noProof/>
                <w:webHidden/>
              </w:rPr>
              <w:instrText xml:space="preserve"> PAGEREF _Toc362251525 \h </w:instrText>
            </w:r>
            <w:r w:rsidR="00415C53">
              <w:rPr>
                <w:noProof/>
                <w:webHidden/>
              </w:rPr>
            </w:r>
            <w:r w:rsidR="00415C53">
              <w:rPr>
                <w:noProof/>
                <w:webHidden/>
              </w:rPr>
              <w:fldChar w:fldCharType="separate"/>
            </w:r>
            <w:r w:rsidR="009C1F16">
              <w:rPr>
                <w:noProof/>
                <w:webHidden/>
              </w:rPr>
              <w:t>21</w:t>
            </w:r>
            <w:r w:rsidR="00415C53">
              <w:rPr>
                <w:noProof/>
                <w:webHidden/>
              </w:rPr>
              <w:fldChar w:fldCharType="end"/>
            </w:r>
          </w:hyperlink>
        </w:p>
        <w:p w:rsidR="009C1F16" w:rsidRDefault="007F7108" w:rsidP="009C1F16">
          <w:pPr>
            <w:pStyle w:val="20"/>
            <w:tabs>
              <w:tab w:val="left" w:pos="1050"/>
              <w:tab w:val="right" w:leader="dot" w:pos="8296"/>
            </w:tabs>
            <w:ind w:left="440"/>
            <w:rPr>
              <w:noProof/>
              <w:kern w:val="2"/>
              <w:sz w:val="21"/>
            </w:rPr>
          </w:pPr>
          <w:hyperlink w:anchor="_Toc362251526" w:history="1">
            <w:r w:rsidR="009C1F16" w:rsidRPr="00B3145C">
              <w:rPr>
                <w:rStyle w:val="af4"/>
                <w:noProof/>
              </w:rPr>
              <w:t>4.2</w:t>
            </w:r>
            <w:r w:rsidR="009C1F16">
              <w:rPr>
                <w:noProof/>
                <w:kern w:val="2"/>
                <w:sz w:val="21"/>
              </w:rPr>
              <w:tab/>
            </w:r>
            <w:r w:rsidR="009C1F16" w:rsidRPr="00B3145C">
              <w:rPr>
                <w:rStyle w:val="af4"/>
                <w:rFonts w:hint="eastAsia"/>
                <w:noProof/>
              </w:rPr>
              <w:t>数据通信</w:t>
            </w:r>
            <w:r w:rsidR="009C1F16">
              <w:rPr>
                <w:noProof/>
                <w:webHidden/>
              </w:rPr>
              <w:tab/>
            </w:r>
            <w:r w:rsidR="00415C53">
              <w:rPr>
                <w:noProof/>
                <w:webHidden/>
              </w:rPr>
              <w:fldChar w:fldCharType="begin"/>
            </w:r>
            <w:r w:rsidR="009C1F16">
              <w:rPr>
                <w:noProof/>
                <w:webHidden/>
              </w:rPr>
              <w:instrText xml:space="preserve"> PAGEREF _Toc362251526 \h </w:instrText>
            </w:r>
            <w:r w:rsidR="00415C53">
              <w:rPr>
                <w:noProof/>
                <w:webHidden/>
              </w:rPr>
            </w:r>
            <w:r w:rsidR="00415C53">
              <w:rPr>
                <w:noProof/>
                <w:webHidden/>
              </w:rPr>
              <w:fldChar w:fldCharType="separate"/>
            </w:r>
            <w:r w:rsidR="009C1F16">
              <w:rPr>
                <w:noProof/>
                <w:webHidden/>
              </w:rPr>
              <w:t>22</w:t>
            </w:r>
            <w:r w:rsidR="00415C53">
              <w:rPr>
                <w:noProof/>
                <w:webHidden/>
              </w:rPr>
              <w:fldChar w:fldCharType="end"/>
            </w:r>
          </w:hyperlink>
        </w:p>
        <w:p w:rsidR="009C1F16" w:rsidRDefault="007F7108" w:rsidP="009C1F16">
          <w:pPr>
            <w:pStyle w:val="20"/>
            <w:tabs>
              <w:tab w:val="left" w:pos="1050"/>
              <w:tab w:val="right" w:leader="dot" w:pos="8296"/>
            </w:tabs>
            <w:ind w:left="440"/>
            <w:rPr>
              <w:noProof/>
              <w:kern w:val="2"/>
              <w:sz w:val="21"/>
            </w:rPr>
          </w:pPr>
          <w:hyperlink w:anchor="_Toc362251527" w:history="1">
            <w:r w:rsidR="009C1F16" w:rsidRPr="00B3145C">
              <w:rPr>
                <w:rStyle w:val="af4"/>
                <w:noProof/>
              </w:rPr>
              <w:t>4.3</w:t>
            </w:r>
            <w:r w:rsidR="009C1F16">
              <w:rPr>
                <w:noProof/>
                <w:kern w:val="2"/>
                <w:sz w:val="21"/>
              </w:rPr>
              <w:tab/>
            </w:r>
            <w:r w:rsidR="009C1F16" w:rsidRPr="00B3145C">
              <w:rPr>
                <w:rStyle w:val="af4"/>
                <w:rFonts w:hint="eastAsia"/>
                <w:noProof/>
              </w:rPr>
              <w:t>流程图</w:t>
            </w:r>
            <w:r w:rsidR="009C1F16">
              <w:rPr>
                <w:noProof/>
                <w:webHidden/>
              </w:rPr>
              <w:tab/>
            </w:r>
            <w:r w:rsidR="00415C53">
              <w:rPr>
                <w:noProof/>
                <w:webHidden/>
              </w:rPr>
              <w:fldChar w:fldCharType="begin"/>
            </w:r>
            <w:r w:rsidR="009C1F16">
              <w:rPr>
                <w:noProof/>
                <w:webHidden/>
              </w:rPr>
              <w:instrText xml:space="preserve"> PAGEREF _Toc362251527 \h </w:instrText>
            </w:r>
            <w:r w:rsidR="00415C53">
              <w:rPr>
                <w:noProof/>
                <w:webHidden/>
              </w:rPr>
            </w:r>
            <w:r w:rsidR="00415C53">
              <w:rPr>
                <w:noProof/>
                <w:webHidden/>
              </w:rPr>
              <w:fldChar w:fldCharType="separate"/>
            </w:r>
            <w:r w:rsidR="009C1F16">
              <w:rPr>
                <w:noProof/>
                <w:webHidden/>
              </w:rPr>
              <w:t>22</w:t>
            </w:r>
            <w:r w:rsidR="00415C53">
              <w:rPr>
                <w:noProof/>
                <w:webHidden/>
              </w:rPr>
              <w:fldChar w:fldCharType="end"/>
            </w:r>
          </w:hyperlink>
        </w:p>
        <w:p w:rsidR="009C1F16" w:rsidRDefault="007F7108" w:rsidP="009C1F16">
          <w:pPr>
            <w:pStyle w:val="20"/>
            <w:tabs>
              <w:tab w:val="left" w:pos="1050"/>
              <w:tab w:val="right" w:leader="dot" w:pos="8296"/>
            </w:tabs>
            <w:ind w:left="440"/>
            <w:rPr>
              <w:noProof/>
              <w:kern w:val="2"/>
              <w:sz w:val="21"/>
            </w:rPr>
          </w:pPr>
          <w:hyperlink w:anchor="_Toc362251528" w:history="1">
            <w:r w:rsidR="009C1F16" w:rsidRPr="00B3145C">
              <w:rPr>
                <w:rStyle w:val="af4"/>
                <w:noProof/>
              </w:rPr>
              <w:t>4.4</w:t>
            </w:r>
            <w:r w:rsidR="009C1F16">
              <w:rPr>
                <w:noProof/>
                <w:kern w:val="2"/>
                <w:sz w:val="21"/>
              </w:rPr>
              <w:tab/>
            </w:r>
            <w:r w:rsidR="009C1F16" w:rsidRPr="00B3145C">
              <w:rPr>
                <w:rStyle w:val="af4"/>
                <w:rFonts w:hint="eastAsia"/>
                <w:noProof/>
              </w:rPr>
              <w:t>界面描述</w:t>
            </w:r>
            <w:r w:rsidR="009C1F16">
              <w:rPr>
                <w:noProof/>
                <w:webHidden/>
              </w:rPr>
              <w:tab/>
            </w:r>
            <w:r w:rsidR="00415C53">
              <w:rPr>
                <w:noProof/>
                <w:webHidden/>
              </w:rPr>
              <w:fldChar w:fldCharType="begin"/>
            </w:r>
            <w:r w:rsidR="009C1F16">
              <w:rPr>
                <w:noProof/>
                <w:webHidden/>
              </w:rPr>
              <w:instrText xml:space="preserve"> PAGEREF _Toc362251528 \h </w:instrText>
            </w:r>
            <w:r w:rsidR="00415C53">
              <w:rPr>
                <w:noProof/>
                <w:webHidden/>
              </w:rPr>
            </w:r>
            <w:r w:rsidR="00415C53">
              <w:rPr>
                <w:noProof/>
                <w:webHidden/>
              </w:rPr>
              <w:fldChar w:fldCharType="separate"/>
            </w:r>
            <w:r w:rsidR="009C1F16">
              <w:rPr>
                <w:noProof/>
                <w:webHidden/>
              </w:rPr>
              <w:t>26</w:t>
            </w:r>
            <w:r w:rsidR="00415C53">
              <w:rPr>
                <w:noProof/>
                <w:webHidden/>
              </w:rPr>
              <w:fldChar w:fldCharType="end"/>
            </w:r>
          </w:hyperlink>
        </w:p>
        <w:p w:rsidR="009C1F16" w:rsidRDefault="007F7108">
          <w:pPr>
            <w:pStyle w:val="11"/>
            <w:tabs>
              <w:tab w:val="left" w:pos="420"/>
              <w:tab w:val="right" w:leader="dot" w:pos="8296"/>
            </w:tabs>
            <w:rPr>
              <w:noProof/>
              <w:kern w:val="2"/>
              <w:sz w:val="21"/>
            </w:rPr>
          </w:pPr>
          <w:hyperlink w:anchor="_Toc362251529" w:history="1">
            <w:r w:rsidR="009C1F16" w:rsidRPr="00B3145C">
              <w:rPr>
                <w:rStyle w:val="af4"/>
                <w:noProof/>
              </w:rPr>
              <w:t>5.</w:t>
            </w:r>
            <w:r w:rsidR="009C1F16">
              <w:rPr>
                <w:noProof/>
                <w:kern w:val="2"/>
                <w:sz w:val="21"/>
              </w:rPr>
              <w:tab/>
            </w:r>
            <w:r w:rsidR="009C1F16" w:rsidRPr="00B3145C">
              <w:rPr>
                <w:rStyle w:val="af4"/>
                <w:rFonts w:hint="eastAsia"/>
                <w:noProof/>
              </w:rPr>
              <w:t>设置管路套件和预冲系统</w:t>
            </w:r>
            <w:r w:rsidR="009C1F16">
              <w:rPr>
                <w:noProof/>
                <w:webHidden/>
              </w:rPr>
              <w:tab/>
            </w:r>
            <w:r w:rsidR="00415C53">
              <w:rPr>
                <w:noProof/>
                <w:webHidden/>
              </w:rPr>
              <w:fldChar w:fldCharType="begin"/>
            </w:r>
            <w:r w:rsidR="009C1F16">
              <w:rPr>
                <w:noProof/>
                <w:webHidden/>
              </w:rPr>
              <w:instrText xml:space="preserve"> PAGEREF _Toc362251529 \h </w:instrText>
            </w:r>
            <w:r w:rsidR="00415C53">
              <w:rPr>
                <w:noProof/>
                <w:webHidden/>
              </w:rPr>
            </w:r>
            <w:r w:rsidR="00415C53">
              <w:rPr>
                <w:noProof/>
                <w:webHidden/>
              </w:rPr>
              <w:fldChar w:fldCharType="separate"/>
            </w:r>
            <w:r w:rsidR="009C1F16">
              <w:rPr>
                <w:noProof/>
                <w:webHidden/>
              </w:rPr>
              <w:t>29</w:t>
            </w:r>
            <w:r w:rsidR="00415C53">
              <w:rPr>
                <w:noProof/>
                <w:webHidden/>
              </w:rPr>
              <w:fldChar w:fldCharType="end"/>
            </w:r>
          </w:hyperlink>
        </w:p>
        <w:p w:rsidR="009C1F16" w:rsidRDefault="007F7108" w:rsidP="009C1F16">
          <w:pPr>
            <w:pStyle w:val="20"/>
            <w:tabs>
              <w:tab w:val="left" w:pos="1050"/>
              <w:tab w:val="right" w:leader="dot" w:pos="8296"/>
            </w:tabs>
            <w:ind w:left="440"/>
            <w:rPr>
              <w:noProof/>
              <w:kern w:val="2"/>
              <w:sz w:val="21"/>
            </w:rPr>
          </w:pPr>
          <w:hyperlink w:anchor="_Toc362251530" w:history="1">
            <w:r w:rsidR="009C1F16" w:rsidRPr="00B3145C">
              <w:rPr>
                <w:rStyle w:val="af4"/>
                <w:noProof/>
              </w:rPr>
              <w:t>5.1</w:t>
            </w:r>
            <w:r w:rsidR="009C1F16">
              <w:rPr>
                <w:noProof/>
                <w:kern w:val="2"/>
                <w:sz w:val="21"/>
              </w:rPr>
              <w:tab/>
            </w:r>
            <w:r w:rsidR="009C1F16" w:rsidRPr="00B3145C">
              <w:rPr>
                <w:rStyle w:val="af4"/>
                <w:rFonts w:hint="eastAsia"/>
                <w:noProof/>
              </w:rPr>
              <w:t>设计思路</w:t>
            </w:r>
            <w:r w:rsidR="009C1F16">
              <w:rPr>
                <w:noProof/>
                <w:webHidden/>
              </w:rPr>
              <w:tab/>
            </w:r>
            <w:r w:rsidR="00415C53">
              <w:rPr>
                <w:noProof/>
                <w:webHidden/>
              </w:rPr>
              <w:fldChar w:fldCharType="begin"/>
            </w:r>
            <w:r w:rsidR="009C1F16">
              <w:rPr>
                <w:noProof/>
                <w:webHidden/>
              </w:rPr>
              <w:instrText xml:space="preserve"> PAGEREF _Toc362251530 \h </w:instrText>
            </w:r>
            <w:r w:rsidR="00415C53">
              <w:rPr>
                <w:noProof/>
                <w:webHidden/>
              </w:rPr>
            </w:r>
            <w:r w:rsidR="00415C53">
              <w:rPr>
                <w:noProof/>
                <w:webHidden/>
              </w:rPr>
              <w:fldChar w:fldCharType="separate"/>
            </w:r>
            <w:r w:rsidR="009C1F16">
              <w:rPr>
                <w:noProof/>
                <w:webHidden/>
              </w:rPr>
              <w:t>29</w:t>
            </w:r>
            <w:r w:rsidR="00415C53">
              <w:rPr>
                <w:noProof/>
                <w:webHidden/>
              </w:rPr>
              <w:fldChar w:fldCharType="end"/>
            </w:r>
          </w:hyperlink>
        </w:p>
        <w:p w:rsidR="009C1F16" w:rsidRDefault="007F7108" w:rsidP="009C1F16">
          <w:pPr>
            <w:pStyle w:val="20"/>
            <w:tabs>
              <w:tab w:val="left" w:pos="1050"/>
              <w:tab w:val="right" w:leader="dot" w:pos="8296"/>
            </w:tabs>
            <w:ind w:left="440"/>
            <w:rPr>
              <w:noProof/>
              <w:kern w:val="2"/>
              <w:sz w:val="21"/>
            </w:rPr>
          </w:pPr>
          <w:hyperlink w:anchor="_Toc362251531" w:history="1">
            <w:r w:rsidR="009C1F16" w:rsidRPr="00B3145C">
              <w:rPr>
                <w:rStyle w:val="af4"/>
                <w:noProof/>
              </w:rPr>
              <w:t>5.2</w:t>
            </w:r>
            <w:r w:rsidR="009C1F16">
              <w:rPr>
                <w:noProof/>
                <w:kern w:val="2"/>
                <w:sz w:val="21"/>
              </w:rPr>
              <w:tab/>
            </w:r>
            <w:r w:rsidR="009C1F16" w:rsidRPr="00B3145C">
              <w:rPr>
                <w:rStyle w:val="af4"/>
                <w:rFonts w:hint="eastAsia"/>
                <w:noProof/>
              </w:rPr>
              <w:t>数据通信（后续可以开始完成通讯指令，可以仿照</w:t>
            </w:r>
            <w:r w:rsidR="009C1F16" w:rsidRPr="00B3145C">
              <w:rPr>
                <w:rStyle w:val="af4"/>
                <w:noProof/>
              </w:rPr>
              <w:t>PDO</w:t>
            </w:r>
            <w:r w:rsidR="009C1F16" w:rsidRPr="00B3145C">
              <w:rPr>
                <w:rStyle w:val="af4"/>
                <w:rFonts w:hint="eastAsia"/>
                <w:noProof/>
              </w:rPr>
              <w:t>制定）</w:t>
            </w:r>
            <w:r w:rsidR="009C1F16">
              <w:rPr>
                <w:noProof/>
                <w:webHidden/>
              </w:rPr>
              <w:tab/>
            </w:r>
            <w:r w:rsidR="00415C53">
              <w:rPr>
                <w:noProof/>
                <w:webHidden/>
              </w:rPr>
              <w:fldChar w:fldCharType="begin"/>
            </w:r>
            <w:r w:rsidR="009C1F16">
              <w:rPr>
                <w:noProof/>
                <w:webHidden/>
              </w:rPr>
              <w:instrText xml:space="preserve"> PAGEREF _Toc362251531 \h </w:instrText>
            </w:r>
            <w:r w:rsidR="00415C53">
              <w:rPr>
                <w:noProof/>
                <w:webHidden/>
              </w:rPr>
            </w:r>
            <w:r w:rsidR="00415C53">
              <w:rPr>
                <w:noProof/>
                <w:webHidden/>
              </w:rPr>
              <w:fldChar w:fldCharType="separate"/>
            </w:r>
            <w:r w:rsidR="009C1F16">
              <w:rPr>
                <w:noProof/>
                <w:webHidden/>
              </w:rPr>
              <w:t>29</w:t>
            </w:r>
            <w:r w:rsidR="00415C53">
              <w:rPr>
                <w:noProof/>
                <w:webHidden/>
              </w:rPr>
              <w:fldChar w:fldCharType="end"/>
            </w:r>
          </w:hyperlink>
        </w:p>
        <w:p w:rsidR="009C1F16" w:rsidRDefault="007F7108" w:rsidP="009C1F16">
          <w:pPr>
            <w:pStyle w:val="20"/>
            <w:tabs>
              <w:tab w:val="left" w:pos="1050"/>
              <w:tab w:val="right" w:leader="dot" w:pos="8296"/>
            </w:tabs>
            <w:ind w:left="440"/>
            <w:rPr>
              <w:noProof/>
              <w:kern w:val="2"/>
              <w:sz w:val="21"/>
            </w:rPr>
          </w:pPr>
          <w:hyperlink w:anchor="_Toc362251532" w:history="1">
            <w:r w:rsidR="009C1F16" w:rsidRPr="00B3145C">
              <w:rPr>
                <w:rStyle w:val="af4"/>
                <w:noProof/>
              </w:rPr>
              <w:t>5.3</w:t>
            </w:r>
            <w:r w:rsidR="009C1F16">
              <w:rPr>
                <w:noProof/>
                <w:kern w:val="2"/>
                <w:sz w:val="21"/>
              </w:rPr>
              <w:tab/>
            </w:r>
            <w:r w:rsidR="009C1F16" w:rsidRPr="00B3145C">
              <w:rPr>
                <w:rStyle w:val="af4"/>
                <w:rFonts w:hint="eastAsia"/>
                <w:noProof/>
              </w:rPr>
              <w:t>流程图</w:t>
            </w:r>
            <w:r w:rsidR="009C1F16">
              <w:rPr>
                <w:noProof/>
                <w:webHidden/>
              </w:rPr>
              <w:tab/>
            </w:r>
            <w:r w:rsidR="00415C53">
              <w:rPr>
                <w:noProof/>
                <w:webHidden/>
              </w:rPr>
              <w:fldChar w:fldCharType="begin"/>
            </w:r>
            <w:r w:rsidR="009C1F16">
              <w:rPr>
                <w:noProof/>
                <w:webHidden/>
              </w:rPr>
              <w:instrText xml:space="preserve"> PAGEREF _Toc362251532 \h </w:instrText>
            </w:r>
            <w:r w:rsidR="00415C53">
              <w:rPr>
                <w:noProof/>
                <w:webHidden/>
              </w:rPr>
            </w:r>
            <w:r w:rsidR="00415C53">
              <w:rPr>
                <w:noProof/>
                <w:webHidden/>
              </w:rPr>
              <w:fldChar w:fldCharType="separate"/>
            </w:r>
            <w:r w:rsidR="009C1F16">
              <w:rPr>
                <w:noProof/>
                <w:webHidden/>
              </w:rPr>
              <w:t>30</w:t>
            </w:r>
            <w:r w:rsidR="00415C53">
              <w:rPr>
                <w:noProof/>
                <w:webHidden/>
              </w:rPr>
              <w:fldChar w:fldCharType="end"/>
            </w:r>
          </w:hyperlink>
        </w:p>
        <w:p w:rsidR="009C1F16" w:rsidRDefault="007F7108" w:rsidP="009C1F16">
          <w:pPr>
            <w:pStyle w:val="20"/>
            <w:tabs>
              <w:tab w:val="left" w:pos="1050"/>
              <w:tab w:val="right" w:leader="dot" w:pos="8296"/>
            </w:tabs>
            <w:ind w:left="440"/>
            <w:rPr>
              <w:noProof/>
              <w:kern w:val="2"/>
              <w:sz w:val="21"/>
            </w:rPr>
          </w:pPr>
          <w:hyperlink w:anchor="_Toc362251533" w:history="1">
            <w:r w:rsidR="009C1F16" w:rsidRPr="00B3145C">
              <w:rPr>
                <w:rStyle w:val="af4"/>
                <w:noProof/>
              </w:rPr>
              <w:t>5.4</w:t>
            </w:r>
            <w:r w:rsidR="009C1F16">
              <w:rPr>
                <w:noProof/>
                <w:kern w:val="2"/>
                <w:sz w:val="21"/>
              </w:rPr>
              <w:tab/>
            </w:r>
            <w:r w:rsidR="009C1F16" w:rsidRPr="00B3145C">
              <w:rPr>
                <w:rStyle w:val="af4"/>
                <w:rFonts w:hint="eastAsia"/>
                <w:noProof/>
              </w:rPr>
              <w:t>界面描述</w:t>
            </w:r>
            <w:r w:rsidR="009C1F16">
              <w:rPr>
                <w:noProof/>
                <w:webHidden/>
              </w:rPr>
              <w:tab/>
            </w:r>
            <w:r w:rsidR="00415C53">
              <w:rPr>
                <w:noProof/>
                <w:webHidden/>
              </w:rPr>
              <w:fldChar w:fldCharType="begin"/>
            </w:r>
            <w:r w:rsidR="009C1F16">
              <w:rPr>
                <w:noProof/>
                <w:webHidden/>
              </w:rPr>
              <w:instrText xml:space="preserve"> PAGEREF _Toc362251533 \h </w:instrText>
            </w:r>
            <w:r w:rsidR="00415C53">
              <w:rPr>
                <w:noProof/>
                <w:webHidden/>
              </w:rPr>
            </w:r>
            <w:r w:rsidR="00415C53">
              <w:rPr>
                <w:noProof/>
                <w:webHidden/>
              </w:rPr>
              <w:fldChar w:fldCharType="separate"/>
            </w:r>
            <w:r w:rsidR="009C1F16">
              <w:rPr>
                <w:noProof/>
                <w:webHidden/>
              </w:rPr>
              <w:t>31</w:t>
            </w:r>
            <w:r w:rsidR="00415C53">
              <w:rPr>
                <w:noProof/>
                <w:webHidden/>
              </w:rPr>
              <w:fldChar w:fldCharType="end"/>
            </w:r>
          </w:hyperlink>
        </w:p>
        <w:p w:rsidR="009C1F16" w:rsidRDefault="007F7108">
          <w:pPr>
            <w:pStyle w:val="11"/>
            <w:tabs>
              <w:tab w:val="left" w:pos="420"/>
              <w:tab w:val="right" w:leader="dot" w:pos="8296"/>
            </w:tabs>
            <w:rPr>
              <w:noProof/>
              <w:kern w:val="2"/>
              <w:sz w:val="21"/>
            </w:rPr>
          </w:pPr>
          <w:hyperlink w:anchor="_Toc362251534" w:history="1">
            <w:r w:rsidR="009C1F16" w:rsidRPr="00B3145C">
              <w:rPr>
                <w:rStyle w:val="af4"/>
                <w:noProof/>
              </w:rPr>
              <w:t>6.</w:t>
            </w:r>
            <w:r w:rsidR="009C1F16">
              <w:rPr>
                <w:noProof/>
                <w:kern w:val="2"/>
                <w:sz w:val="21"/>
              </w:rPr>
              <w:tab/>
            </w:r>
            <w:r w:rsidR="009C1F16" w:rsidRPr="00B3145C">
              <w:rPr>
                <w:rStyle w:val="af4"/>
                <w:rFonts w:hint="eastAsia"/>
                <w:noProof/>
              </w:rPr>
              <w:t>连接献血者和执行采集操作</w:t>
            </w:r>
            <w:r w:rsidR="009C1F16">
              <w:rPr>
                <w:noProof/>
                <w:webHidden/>
              </w:rPr>
              <w:tab/>
            </w:r>
            <w:r w:rsidR="00415C53">
              <w:rPr>
                <w:noProof/>
                <w:webHidden/>
              </w:rPr>
              <w:fldChar w:fldCharType="begin"/>
            </w:r>
            <w:r w:rsidR="009C1F16">
              <w:rPr>
                <w:noProof/>
                <w:webHidden/>
              </w:rPr>
              <w:instrText xml:space="preserve"> PAGEREF _Toc362251534 \h </w:instrText>
            </w:r>
            <w:r w:rsidR="00415C53">
              <w:rPr>
                <w:noProof/>
                <w:webHidden/>
              </w:rPr>
            </w:r>
            <w:r w:rsidR="00415C53">
              <w:rPr>
                <w:noProof/>
                <w:webHidden/>
              </w:rPr>
              <w:fldChar w:fldCharType="separate"/>
            </w:r>
            <w:r w:rsidR="009C1F16">
              <w:rPr>
                <w:noProof/>
                <w:webHidden/>
              </w:rPr>
              <w:t>33</w:t>
            </w:r>
            <w:r w:rsidR="00415C53">
              <w:rPr>
                <w:noProof/>
                <w:webHidden/>
              </w:rPr>
              <w:fldChar w:fldCharType="end"/>
            </w:r>
          </w:hyperlink>
        </w:p>
        <w:p w:rsidR="009C1F16" w:rsidRDefault="007F7108" w:rsidP="009C1F16">
          <w:pPr>
            <w:pStyle w:val="20"/>
            <w:tabs>
              <w:tab w:val="left" w:pos="1050"/>
              <w:tab w:val="right" w:leader="dot" w:pos="8296"/>
            </w:tabs>
            <w:ind w:left="440"/>
            <w:rPr>
              <w:noProof/>
              <w:kern w:val="2"/>
              <w:sz w:val="21"/>
            </w:rPr>
          </w:pPr>
          <w:hyperlink w:anchor="_Toc362251535" w:history="1">
            <w:r w:rsidR="009C1F16" w:rsidRPr="00B3145C">
              <w:rPr>
                <w:rStyle w:val="af4"/>
                <w:noProof/>
              </w:rPr>
              <w:t>6.1</w:t>
            </w:r>
            <w:r w:rsidR="009C1F16">
              <w:rPr>
                <w:noProof/>
                <w:kern w:val="2"/>
                <w:sz w:val="21"/>
              </w:rPr>
              <w:tab/>
            </w:r>
            <w:r w:rsidR="009C1F16" w:rsidRPr="00B3145C">
              <w:rPr>
                <w:rStyle w:val="af4"/>
                <w:rFonts w:hint="eastAsia"/>
                <w:noProof/>
              </w:rPr>
              <w:t>设计思路</w:t>
            </w:r>
            <w:r w:rsidR="009C1F16">
              <w:rPr>
                <w:noProof/>
                <w:webHidden/>
              </w:rPr>
              <w:tab/>
            </w:r>
            <w:r w:rsidR="00415C53">
              <w:rPr>
                <w:noProof/>
                <w:webHidden/>
              </w:rPr>
              <w:fldChar w:fldCharType="begin"/>
            </w:r>
            <w:r w:rsidR="009C1F16">
              <w:rPr>
                <w:noProof/>
                <w:webHidden/>
              </w:rPr>
              <w:instrText xml:space="preserve"> PAGEREF _Toc362251535 \h </w:instrText>
            </w:r>
            <w:r w:rsidR="00415C53">
              <w:rPr>
                <w:noProof/>
                <w:webHidden/>
              </w:rPr>
            </w:r>
            <w:r w:rsidR="00415C53">
              <w:rPr>
                <w:noProof/>
                <w:webHidden/>
              </w:rPr>
              <w:fldChar w:fldCharType="separate"/>
            </w:r>
            <w:r w:rsidR="009C1F16">
              <w:rPr>
                <w:noProof/>
                <w:webHidden/>
              </w:rPr>
              <w:t>33</w:t>
            </w:r>
            <w:r w:rsidR="00415C53">
              <w:rPr>
                <w:noProof/>
                <w:webHidden/>
              </w:rPr>
              <w:fldChar w:fldCharType="end"/>
            </w:r>
          </w:hyperlink>
        </w:p>
        <w:p w:rsidR="009C1F16" w:rsidRDefault="007F7108" w:rsidP="009C1F16">
          <w:pPr>
            <w:pStyle w:val="20"/>
            <w:tabs>
              <w:tab w:val="left" w:pos="1050"/>
              <w:tab w:val="right" w:leader="dot" w:pos="8296"/>
            </w:tabs>
            <w:ind w:left="440"/>
            <w:rPr>
              <w:noProof/>
              <w:kern w:val="2"/>
              <w:sz w:val="21"/>
            </w:rPr>
          </w:pPr>
          <w:hyperlink w:anchor="_Toc362251536" w:history="1">
            <w:r w:rsidR="009C1F16" w:rsidRPr="00B3145C">
              <w:rPr>
                <w:rStyle w:val="af4"/>
                <w:noProof/>
              </w:rPr>
              <w:t>6.2</w:t>
            </w:r>
            <w:r w:rsidR="009C1F16">
              <w:rPr>
                <w:noProof/>
                <w:kern w:val="2"/>
                <w:sz w:val="21"/>
              </w:rPr>
              <w:tab/>
            </w:r>
            <w:r w:rsidR="009C1F16" w:rsidRPr="00B3145C">
              <w:rPr>
                <w:rStyle w:val="af4"/>
                <w:rFonts w:hint="eastAsia"/>
                <w:noProof/>
              </w:rPr>
              <w:t>数据通信</w:t>
            </w:r>
            <w:r w:rsidR="009C1F16">
              <w:rPr>
                <w:noProof/>
                <w:webHidden/>
              </w:rPr>
              <w:tab/>
            </w:r>
            <w:r w:rsidR="00415C53">
              <w:rPr>
                <w:noProof/>
                <w:webHidden/>
              </w:rPr>
              <w:fldChar w:fldCharType="begin"/>
            </w:r>
            <w:r w:rsidR="009C1F16">
              <w:rPr>
                <w:noProof/>
                <w:webHidden/>
              </w:rPr>
              <w:instrText xml:space="preserve"> PAGEREF _Toc362251536 \h </w:instrText>
            </w:r>
            <w:r w:rsidR="00415C53">
              <w:rPr>
                <w:noProof/>
                <w:webHidden/>
              </w:rPr>
            </w:r>
            <w:r w:rsidR="00415C53">
              <w:rPr>
                <w:noProof/>
                <w:webHidden/>
              </w:rPr>
              <w:fldChar w:fldCharType="separate"/>
            </w:r>
            <w:r w:rsidR="009C1F16">
              <w:rPr>
                <w:noProof/>
                <w:webHidden/>
              </w:rPr>
              <w:t>33</w:t>
            </w:r>
            <w:r w:rsidR="00415C53">
              <w:rPr>
                <w:noProof/>
                <w:webHidden/>
              </w:rPr>
              <w:fldChar w:fldCharType="end"/>
            </w:r>
          </w:hyperlink>
        </w:p>
        <w:p w:rsidR="009C1F16" w:rsidRDefault="007F7108" w:rsidP="009C1F16">
          <w:pPr>
            <w:pStyle w:val="20"/>
            <w:tabs>
              <w:tab w:val="left" w:pos="1050"/>
              <w:tab w:val="right" w:leader="dot" w:pos="8296"/>
            </w:tabs>
            <w:ind w:left="440"/>
            <w:rPr>
              <w:noProof/>
              <w:kern w:val="2"/>
              <w:sz w:val="21"/>
            </w:rPr>
          </w:pPr>
          <w:hyperlink w:anchor="_Toc362251537" w:history="1">
            <w:r w:rsidR="009C1F16" w:rsidRPr="00B3145C">
              <w:rPr>
                <w:rStyle w:val="af4"/>
                <w:noProof/>
              </w:rPr>
              <w:t>6.3</w:t>
            </w:r>
            <w:r w:rsidR="009C1F16">
              <w:rPr>
                <w:noProof/>
                <w:kern w:val="2"/>
                <w:sz w:val="21"/>
              </w:rPr>
              <w:tab/>
            </w:r>
            <w:r w:rsidR="009C1F16" w:rsidRPr="00B3145C">
              <w:rPr>
                <w:rStyle w:val="af4"/>
                <w:rFonts w:hint="eastAsia"/>
                <w:noProof/>
              </w:rPr>
              <w:t>流程图</w:t>
            </w:r>
            <w:r w:rsidR="009C1F16">
              <w:rPr>
                <w:noProof/>
                <w:webHidden/>
              </w:rPr>
              <w:tab/>
            </w:r>
            <w:r w:rsidR="00415C53">
              <w:rPr>
                <w:noProof/>
                <w:webHidden/>
              </w:rPr>
              <w:fldChar w:fldCharType="begin"/>
            </w:r>
            <w:r w:rsidR="009C1F16">
              <w:rPr>
                <w:noProof/>
                <w:webHidden/>
              </w:rPr>
              <w:instrText xml:space="preserve"> PAGEREF _Toc362251537 \h </w:instrText>
            </w:r>
            <w:r w:rsidR="00415C53">
              <w:rPr>
                <w:noProof/>
                <w:webHidden/>
              </w:rPr>
            </w:r>
            <w:r w:rsidR="00415C53">
              <w:rPr>
                <w:noProof/>
                <w:webHidden/>
              </w:rPr>
              <w:fldChar w:fldCharType="separate"/>
            </w:r>
            <w:r w:rsidR="009C1F16">
              <w:rPr>
                <w:noProof/>
                <w:webHidden/>
              </w:rPr>
              <w:t>34</w:t>
            </w:r>
            <w:r w:rsidR="00415C53">
              <w:rPr>
                <w:noProof/>
                <w:webHidden/>
              </w:rPr>
              <w:fldChar w:fldCharType="end"/>
            </w:r>
          </w:hyperlink>
        </w:p>
        <w:p w:rsidR="009C1F16" w:rsidRDefault="007F7108" w:rsidP="009C1F16">
          <w:pPr>
            <w:pStyle w:val="20"/>
            <w:tabs>
              <w:tab w:val="left" w:pos="1050"/>
              <w:tab w:val="right" w:leader="dot" w:pos="8296"/>
            </w:tabs>
            <w:ind w:left="440"/>
            <w:rPr>
              <w:noProof/>
              <w:kern w:val="2"/>
              <w:sz w:val="21"/>
            </w:rPr>
          </w:pPr>
          <w:hyperlink w:anchor="_Toc362251538" w:history="1">
            <w:r w:rsidR="009C1F16" w:rsidRPr="00B3145C">
              <w:rPr>
                <w:rStyle w:val="af4"/>
                <w:noProof/>
              </w:rPr>
              <w:t>6.4</w:t>
            </w:r>
            <w:r w:rsidR="009C1F16">
              <w:rPr>
                <w:noProof/>
                <w:kern w:val="2"/>
                <w:sz w:val="21"/>
              </w:rPr>
              <w:tab/>
            </w:r>
            <w:r w:rsidR="009C1F16" w:rsidRPr="00B3145C">
              <w:rPr>
                <w:rStyle w:val="af4"/>
                <w:rFonts w:hint="eastAsia"/>
                <w:noProof/>
              </w:rPr>
              <w:t>界面描述</w:t>
            </w:r>
            <w:r w:rsidR="009C1F16">
              <w:rPr>
                <w:noProof/>
                <w:webHidden/>
              </w:rPr>
              <w:tab/>
            </w:r>
            <w:r w:rsidR="00415C53">
              <w:rPr>
                <w:noProof/>
                <w:webHidden/>
              </w:rPr>
              <w:fldChar w:fldCharType="begin"/>
            </w:r>
            <w:r w:rsidR="009C1F16">
              <w:rPr>
                <w:noProof/>
                <w:webHidden/>
              </w:rPr>
              <w:instrText xml:space="preserve"> PAGEREF _Toc362251538 \h </w:instrText>
            </w:r>
            <w:r w:rsidR="00415C53">
              <w:rPr>
                <w:noProof/>
                <w:webHidden/>
              </w:rPr>
            </w:r>
            <w:r w:rsidR="00415C53">
              <w:rPr>
                <w:noProof/>
                <w:webHidden/>
              </w:rPr>
              <w:fldChar w:fldCharType="separate"/>
            </w:r>
            <w:r w:rsidR="009C1F16">
              <w:rPr>
                <w:noProof/>
                <w:webHidden/>
              </w:rPr>
              <w:t>35</w:t>
            </w:r>
            <w:r w:rsidR="00415C53">
              <w:rPr>
                <w:noProof/>
                <w:webHidden/>
              </w:rPr>
              <w:fldChar w:fldCharType="end"/>
            </w:r>
          </w:hyperlink>
        </w:p>
        <w:p w:rsidR="009C1F16" w:rsidRDefault="007F7108">
          <w:pPr>
            <w:pStyle w:val="11"/>
            <w:tabs>
              <w:tab w:val="left" w:pos="420"/>
              <w:tab w:val="right" w:leader="dot" w:pos="8296"/>
            </w:tabs>
            <w:rPr>
              <w:noProof/>
              <w:kern w:val="2"/>
              <w:sz w:val="21"/>
            </w:rPr>
          </w:pPr>
          <w:hyperlink w:anchor="_Toc362251539" w:history="1">
            <w:r w:rsidR="009C1F16" w:rsidRPr="00B3145C">
              <w:rPr>
                <w:rStyle w:val="af4"/>
                <w:noProof/>
              </w:rPr>
              <w:t>7.</w:t>
            </w:r>
            <w:r w:rsidR="009C1F16">
              <w:rPr>
                <w:noProof/>
                <w:kern w:val="2"/>
                <w:sz w:val="21"/>
              </w:rPr>
              <w:tab/>
            </w:r>
            <w:r w:rsidR="009C1F16" w:rsidRPr="00B3145C">
              <w:rPr>
                <w:rStyle w:val="af4"/>
                <w:rFonts w:hint="eastAsia"/>
                <w:noProof/>
              </w:rPr>
              <w:t>执行更改和调整</w:t>
            </w:r>
            <w:r w:rsidR="009C1F16">
              <w:rPr>
                <w:noProof/>
                <w:webHidden/>
              </w:rPr>
              <w:tab/>
            </w:r>
            <w:r w:rsidR="00415C53">
              <w:rPr>
                <w:noProof/>
                <w:webHidden/>
              </w:rPr>
              <w:fldChar w:fldCharType="begin"/>
            </w:r>
            <w:r w:rsidR="009C1F16">
              <w:rPr>
                <w:noProof/>
                <w:webHidden/>
              </w:rPr>
              <w:instrText xml:space="preserve"> PAGEREF _Toc362251539 \h </w:instrText>
            </w:r>
            <w:r w:rsidR="00415C53">
              <w:rPr>
                <w:noProof/>
                <w:webHidden/>
              </w:rPr>
            </w:r>
            <w:r w:rsidR="00415C53">
              <w:rPr>
                <w:noProof/>
                <w:webHidden/>
              </w:rPr>
              <w:fldChar w:fldCharType="separate"/>
            </w:r>
            <w:r w:rsidR="009C1F16">
              <w:rPr>
                <w:noProof/>
                <w:webHidden/>
              </w:rPr>
              <w:t>37</w:t>
            </w:r>
            <w:r w:rsidR="00415C53">
              <w:rPr>
                <w:noProof/>
                <w:webHidden/>
              </w:rPr>
              <w:fldChar w:fldCharType="end"/>
            </w:r>
          </w:hyperlink>
        </w:p>
        <w:p w:rsidR="009C1F16" w:rsidRDefault="007F7108" w:rsidP="009C1F16">
          <w:pPr>
            <w:pStyle w:val="20"/>
            <w:tabs>
              <w:tab w:val="left" w:pos="1050"/>
              <w:tab w:val="right" w:leader="dot" w:pos="8296"/>
            </w:tabs>
            <w:ind w:left="440"/>
            <w:rPr>
              <w:noProof/>
              <w:kern w:val="2"/>
              <w:sz w:val="21"/>
            </w:rPr>
          </w:pPr>
          <w:hyperlink w:anchor="_Toc362251540" w:history="1">
            <w:r w:rsidR="009C1F16" w:rsidRPr="00B3145C">
              <w:rPr>
                <w:rStyle w:val="af4"/>
                <w:noProof/>
              </w:rPr>
              <w:t>7.1</w:t>
            </w:r>
            <w:r w:rsidR="009C1F16">
              <w:rPr>
                <w:noProof/>
                <w:kern w:val="2"/>
                <w:sz w:val="21"/>
              </w:rPr>
              <w:tab/>
            </w:r>
            <w:r w:rsidR="009C1F16" w:rsidRPr="00B3145C">
              <w:rPr>
                <w:rStyle w:val="af4"/>
                <w:rFonts w:hint="eastAsia"/>
                <w:noProof/>
              </w:rPr>
              <w:t>设计思路</w:t>
            </w:r>
            <w:r w:rsidR="009C1F16">
              <w:rPr>
                <w:noProof/>
                <w:webHidden/>
              </w:rPr>
              <w:tab/>
            </w:r>
            <w:r w:rsidR="00415C53">
              <w:rPr>
                <w:noProof/>
                <w:webHidden/>
              </w:rPr>
              <w:fldChar w:fldCharType="begin"/>
            </w:r>
            <w:r w:rsidR="009C1F16">
              <w:rPr>
                <w:noProof/>
                <w:webHidden/>
              </w:rPr>
              <w:instrText xml:space="preserve"> PAGEREF _Toc362251540 \h </w:instrText>
            </w:r>
            <w:r w:rsidR="00415C53">
              <w:rPr>
                <w:noProof/>
                <w:webHidden/>
              </w:rPr>
            </w:r>
            <w:r w:rsidR="00415C53">
              <w:rPr>
                <w:noProof/>
                <w:webHidden/>
              </w:rPr>
              <w:fldChar w:fldCharType="separate"/>
            </w:r>
            <w:r w:rsidR="009C1F16">
              <w:rPr>
                <w:noProof/>
                <w:webHidden/>
              </w:rPr>
              <w:t>37</w:t>
            </w:r>
            <w:r w:rsidR="00415C53">
              <w:rPr>
                <w:noProof/>
                <w:webHidden/>
              </w:rPr>
              <w:fldChar w:fldCharType="end"/>
            </w:r>
          </w:hyperlink>
        </w:p>
        <w:p w:rsidR="009C1F16" w:rsidRDefault="007F7108" w:rsidP="009C1F16">
          <w:pPr>
            <w:pStyle w:val="20"/>
            <w:tabs>
              <w:tab w:val="left" w:pos="1050"/>
              <w:tab w:val="right" w:leader="dot" w:pos="8296"/>
            </w:tabs>
            <w:ind w:left="440"/>
            <w:rPr>
              <w:noProof/>
              <w:kern w:val="2"/>
              <w:sz w:val="21"/>
            </w:rPr>
          </w:pPr>
          <w:hyperlink w:anchor="_Toc362251541" w:history="1">
            <w:r w:rsidR="009C1F16" w:rsidRPr="00B3145C">
              <w:rPr>
                <w:rStyle w:val="af4"/>
                <w:noProof/>
              </w:rPr>
              <w:t>7.2</w:t>
            </w:r>
            <w:r w:rsidR="009C1F16">
              <w:rPr>
                <w:noProof/>
                <w:kern w:val="2"/>
                <w:sz w:val="21"/>
              </w:rPr>
              <w:tab/>
            </w:r>
            <w:r w:rsidR="009C1F16" w:rsidRPr="00B3145C">
              <w:rPr>
                <w:rStyle w:val="af4"/>
                <w:rFonts w:hint="eastAsia"/>
                <w:noProof/>
              </w:rPr>
              <w:t>数据通信</w:t>
            </w:r>
            <w:r w:rsidR="009C1F16">
              <w:rPr>
                <w:noProof/>
                <w:webHidden/>
              </w:rPr>
              <w:tab/>
            </w:r>
            <w:r w:rsidR="00415C53">
              <w:rPr>
                <w:noProof/>
                <w:webHidden/>
              </w:rPr>
              <w:fldChar w:fldCharType="begin"/>
            </w:r>
            <w:r w:rsidR="009C1F16">
              <w:rPr>
                <w:noProof/>
                <w:webHidden/>
              </w:rPr>
              <w:instrText xml:space="preserve"> PAGEREF _Toc362251541 \h </w:instrText>
            </w:r>
            <w:r w:rsidR="00415C53">
              <w:rPr>
                <w:noProof/>
                <w:webHidden/>
              </w:rPr>
            </w:r>
            <w:r w:rsidR="00415C53">
              <w:rPr>
                <w:noProof/>
                <w:webHidden/>
              </w:rPr>
              <w:fldChar w:fldCharType="separate"/>
            </w:r>
            <w:r w:rsidR="009C1F16">
              <w:rPr>
                <w:noProof/>
                <w:webHidden/>
              </w:rPr>
              <w:t>37</w:t>
            </w:r>
            <w:r w:rsidR="00415C53">
              <w:rPr>
                <w:noProof/>
                <w:webHidden/>
              </w:rPr>
              <w:fldChar w:fldCharType="end"/>
            </w:r>
          </w:hyperlink>
        </w:p>
        <w:p w:rsidR="009C1F16" w:rsidRDefault="007F7108" w:rsidP="009C1F16">
          <w:pPr>
            <w:pStyle w:val="20"/>
            <w:tabs>
              <w:tab w:val="left" w:pos="1050"/>
              <w:tab w:val="right" w:leader="dot" w:pos="8296"/>
            </w:tabs>
            <w:ind w:left="440"/>
            <w:rPr>
              <w:noProof/>
              <w:kern w:val="2"/>
              <w:sz w:val="21"/>
            </w:rPr>
          </w:pPr>
          <w:hyperlink w:anchor="_Toc362251542" w:history="1">
            <w:r w:rsidR="009C1F16" w:rsidRPr="00B3145C">
              <w:rPr>
                <w:rStyle w:val="af4"/>
                <w:noProof/>
              </w:rPr>
              <w:t>7.3</w:t>
            </w:r>
            <w:r w:rsidR="009C1F16">
              <w:rPr>
                <w:noProof/>
                <w:kern w:val="2"/>
                <w:sz w:val="21"/>
              </w:rPr>
              <w:tab/>
            </w:r>
            <w:r w:rsidR="009C1F16" w:rsidRPr="00B3145C">
              <w:rPr>
                <w:rStyle w:val="af4"/>
                <w:rFonts w:hint="eastAsia"/>
                <w:noProof/>
              </w:rPr>
              <w:t>流程图</w:t>
            </w:r>
            <w:r w:rsidR="009C1F16">
              <w:rPr>
                <w:noProof/>
                <w:webHidden/>
              </w:rPr>
              <w:tab/>
            </w:r>
            <w:r w:rsidR="00415C53">
              <w:rPr>
                <w:noProof/>
                <w:webHidden/>
              </w:rPr>
              <w:fldChar w:fldCharType="begin"/>
            </w:r>
            <w:r w:rsidR="009C1F16">
              <w:rPr>
                <w:noProof/>
                <w:webHidden/>
              </w:rPr>
              <w:instrText xml:space="preserve"> PAGEREF _Toc362251542 \h </w:instrText>
            </w:r>
            <w:r w:rsidR="00415C53">
              <w:rPr>
                <w:noProof/>
                <w:webHidden/>
              </w:rPr>
            </w:r>
            <w:r w:rsidR="00415C53">
              <w:rPr>
                <w:noProof/>
                <w:webHidden/>
              </w:rPr>
              <w:fldChar w:fldCharType="separate"/>
            </w:r>
            <w:r w:rsidR="009C1F16">
              <w:rPr>
                <w:noProof/>
                <w:webHidden/>
              </w:rPr>
              <w:t>38</w:t>
            </w:r>
            <w:r w:rsidR="00415C53">
              <w:rPr>
                <w:noProof/>
                <w:webHidden/>
              </w:rPr>
              <w:fldChar w:fldCharType="end"/>
            </w:r>
          </w:hyperlink>
        </w:p>
        <w:p w:rsidR="009C1F16" w:rsidRDefault="007F7108" w:rsidP="009C1F16">
          <w:pPr>
            <w:pStyle w:val="20"/>
            <w:tabs>
              <w:tab w:val="left" w:pos="1050"/>
              <w:tab w:val="right" w:leader="dot" w:pos="8296"/>
            </w:tabs>
            <w:ind w:left="440"/>
            <w:rPr>
              <w:noProof/>
              <w:kern w:val="2"/>
              <w:sz w:val="21"/>
            </w:rPr>
          </w:pPr>
          <w:hyperlink w:anchor="_Toc362251543" w:history="1">
            <w:r w:rsidR="009C1F16" w:rsidRPr="00B3145C">
              <w:rPr>
                <w:rStyle w:val="af4"/>
                <w:noProof/>
              </w:rPr>
              <w:t>7.4</w:t>
            </w:r>
            <w:r w:rsidR="009C1F16">
              <w:rPr>
                <w:noProof/>
                <w:kern w:val="2"/>
                <w:sz w:val="21"/>
              </w:rPr>
              <w:tab/>
            </w:r>
            <w:r w:rsidR="009C1F16" w:rsidRPr="00B3145C">
              <w:rPr>
                <w:rStyle w:val="af4"/>
                <w:rFonts w:hint="eastAsia"/>
                <w:noProof/>
              </w:rPr>
              <w:t>界面描述</w:t>
            </w:r>
            <w:r w:rsidR="009C1F16">
              <w:rPr>
                <w:noProof/>
                <w:webHidden/>
              </w:rPr>
              <w:tab/>
            </w:r>
            <w:r w:rsidR="00415C53">
              <w:rPr>
                <w:noProof/>
                <w:webHidden/>
              </w:rPr>
              <w:fldChar w:fldCharType="begin"/>
            </w:r>
            <w:r w:rsidR="009C1F16">
              <w:rPr>
                <w:noProof/>
                <w:webHidden/>
              </w:rPr>
              <w:instrText xml:space="preserve"> PAGEREF _Toc362251543 \h </w:instrText>
            </w:r>
            <w:r w:rsidR="00415C53">
              <w:rPr>
                <w:noProof/>
                <w:webHidden/>
              </w:rPr>
            </w:r>
            <w:r w:rsidR="00415C53">
              <w:rPr>
                <w:noProof/>
                <w:webHidden/>
              </w:rPr>
              <w:fldChar w:fldCharType="separate"/>
            </w:r>
            <w:r w:rsidR="009C1F16">
              <w:rPr>
                <w:noProof/>
                <w:webHidden/>
              </w:rPr>
              <w:t>40</w:t>
            </w:r>
            <w:r w:rsidR="00415C53">
              <w:rPr>
                <w:noProof/>
                <w:webHidden/>
              </w:rPr>
              <w:fldChar w:fldCharType="end"/>
            </w:r>
          </w:hyperlink>
        </w:p>
        <w:p w:rsidR="009C1F16" w:rsidRDefault="007F7108">
          <w:pPr>
            <w:pStyle w:val="11"/>
            <w:tabs>
              <w:tab w:val="left" w:pos="420"/>
              <w:tab w:val="right" w:leader="dot" w:pos="8296"/>
            </w:tabs>
            <w:rPr>
              <w:noProof/>
              <w:kern w:val="2"/>
              <w:sz w:val="21"/>
            </w:rPr>
          </w:pPr>
          <w:hyperlink w:anchor="_Toc362251544" w:history="1">
            <w:r w:rsidR="009C1F16" w:rsidRPr="00B3145C">
              <w:rPr>
                <w:rStyle w:val="af4"/>
                <w:noProof/>
              </w:rPr>
              <w:t>8.</w:t>
            </w:r>
            <w:r w:rsidR="009C1F16">
              <w:rPr>
                <w:noProof/>
                <w:kern w:val="2"/>
                <w:sz w:val="21"/>
              </w:rPr>
              <w:tab/>
            </w:r>
            <w:r w:rsidR="009C1F16" w:rsidRPr="00B3145C">
              <w:rPr>
                <w:rStyle w:val="af4"/>
                <w:rFonts w:hint="eastAsia"/>
                <w:noProof/>
              </w:rPr>
              <w:t>采集后的操作</w:t>
            </w:r>
            <w:r w:rsidR="009C1F16">
              <w:rPr>
                <w:noProof/>
                <w:webHidden/>
              </w:rPr>
              <w:tab/>
            </w:r>
            <w:r w:rsidR="00415C53">
              <w:rPr>
                <w:noProof/>
                <w:webHidden/>
              </w:rPr>
              <w:fldChar w:fldCharType="begin"/>
            </w:r>
            <w:r w:rsidR="009C1F16">
              <w:rPr>
                <w:noProof/>
                <w:webHidden/>
              </w:rPr>
              <w:instrText xml:space="preserve"> PAGEREF _Toc362251544 \h </w:instrText>
            </w:r>
            <w:r w:rsidR="00415C53">
              <w:rPr>
                <w:noProof/>
                <w:webHidden/>
              </w:rPr>
            </w:r>
            <w:r w:rsidR="00415C53">
              <w:rPr>
                <w:noProof/>
                <w:webHidden/>
              </w:rPr>
              <w:fldChar w:fldCharType="separate"/>
            </w:r>
            <w:r w:rsidR="009C1F16">
              <w:rPr>
                <w:noProof/>
                <w:webHidden/>
              </w:rPr>
              <w:t>42</w:t>
            </w:r>
            <w:r w:rsidR="00415C53">
              <w:rPr>
                <w:noProof/>
                <w:webHidden/>
              </w:rPr>
              <w:fldChar w:fldCharType="end"/>
            </w:r>
          </w:hyperlink>
        </w:p>
        <w:p w:rsidR="009C1F16" w:rsidRDefault="007F7108" w:rsidP="009C1F16">
          <w:pPr>
            <w:pStyle w:val="20"/>
            <w:tabs>
              <w:tab w:val="left" w:pos="1050"/>
              <w:tab w:val="right" w:leader="dot" w:pos="8296"/>
            </w:tabs>
            <w:ind w:left="440"/>
            <w:rPr>
              <w:noProof/>
              <w:kern w:val="2"/>
              <w:sz w:val="21"/>
            </w:rPr>
          </w:pPr>
          <w:hyperlink w:anchor="_Toc362251545" w:history="1">
            <w:r w:rsidR="009C1F16" w:rsidRPr="00B3145C">
              <w:rPr>
                <w:rStyle w:val="af4"/>
                <w:noProof/>
              </w:rPr>
              <w:t>8.1</w:t>
            </w:r>
            <w:r w:rsidR="009C1F16">
              <w:rPr>
                <w:noProof/>
                <w:kern w:val="2"/>
                <w:sz w:val="21"/>
              </w:rPr>
              <w:tab/>
            </w:r>
            <w:r w:rsidR="009C1F16" w:rsidRPr="00B3145C">
              <w:rPr>
                <w:rStyle w:val="af4"/>
                <w:rFonts w:hint="eastAsia"/>
                <w:noProof/>
              </w:rPr>
              <w:t>设计思路</w:t>
            </w:r>
            <w:r w:rsidR="009C1F16">
              <w:rPr>
                <w:noProof/>
                <w:webHidden/>
              </w:rPr>
              <w:tab/>
            </w:r>
            <w:r w:rsidR="00415C53">
              <w:rPr>
                <w:noProof/>
                <w:webHidden/>
              </w:rPr>
              <w:fldChar w:fldCharType="begin"/>
            </w:r>
            <w:r w:rsidR="009C1F16">
              <w:rPr>
                <w:noProof/>
                <w:webHidden/>
              </w:rPr>
              <w:instrText xml:space="preserve"> PAGEREF _Toc362251545 \h </w:instrText>
            </w:r>
            <w:r w:rsidR="00415C53">
              <w:rPr>
                <w:noProof/>
                <w:webHidden/>
              </w:rPr>
            </w:r>
            <w:r w:rsidR="00415C53">
              <w:rPr>
                <w:noProof/>
                <w:webHidden/>
              </w:rPr>
              <w:fldChar w:fldCharType="separate"/>
            </w:r>
            <w:r w:rsidR="009C1F16">
              <w:rPr>
                <w:noProof/>
                <w:webHidden/>
              </w:rPr>
              <w:t>42</w:t>
            </w:r>
            <w:r w:rsidR="00415C53">
              <w:rPr>
                <w:noProof/>
                <w:webHidden/>
              </w:rPr>
              <w:fldChar w:fldCharType="end"/>
            </w:r>
          </w:hyperlink>
        </w:p>
        <w:p w:rsidR="009C1F16" w:rsidRDefault="007F7108" w:rsidP="009C1F16">
          <w:pPr>
            <w:pStyle w:val="20"/>
            <w:tabs>
              <w:tab w:val="left" w:pos="1050"/>
              <w:tab w:val="right" w:leader="dot" w:pos="8296"/>
            </w:tabs>
            <w:ind w:left="440"/>
            <w:rPr>
              <w:noProof/>
              <w:kern w:val="2"/>
              <w:sz w:val="21"/>
            </w:rPr>
          </w:pPr>
          <w:hyperlink w:anchor="_Toc362251546" w:history="1">
            <w:r w:rsidR="009C1F16" w:rsidRPr="00B3145C">
              <w:rPr>
                <w:rStyle w:val="af4"/>
                <w:noProof/>
              </w:rPr>
              <w:t>8.2</w:t>
            </w:r>
            <w:r w:rsidR="009C1F16">
              <w:rPr>
                <w:noProof/>
                <w:kern w:val="2"/>
                <w:sz w:val="21"/>
              </w:rPr>
              <w:tab/>
            </w:r>
            <w:r w:rsidR="009C1F16" w:rsidRPr="00B3145C">
              <w:rPr>
                <w:rStyle w:val="af4"/>
                <w:rFonts w:hint="eastAsia"/>
                <w:noProof/>
              </w:rPr>
              <w:t>数据通信</w:t>
            </w:r>
            <w:r w:rsidR="009C1F16">
              <w:rPr>
                <w:noProof/>
                <w:webHidden/>
              </w:rPr>
              <w:tab/>
            </w:r>
            <w:r w:rsidR="00415C53">
              <w:rPr>
                <w:noProof/>
                <w:webHidden/>
              </w:rPr>
              <w:fldChar w:fldCharType="begin"/>
            </w:r>
            <w:r w:rsidR="009C1F16">
              <w:rPr>
                <w:noProof/>
                <w:webHidden/>
              </w:rPr>
              <w:instrText xml:space="preserve"> PAGEREF _Toc362251546 \h </w:instrText>
            </w:r>
            <w:r w:rsidR="00415C53">
              <w:rPr>
                <w:noProof/>
                <w:webHidden/>
              </w:rPr>
            </w:r>
            <w:r w:rsidR="00415C53">
              <w:rPr>
                <w:noProof/>
                <w:webHidden/>
              </w:rPr>
              <w:fldChar w:fldCharType="separate"/>
            </w:r>
            <w:r w:rsidR="009C1F16">
              <w:rPr>
                <w:noProof/>
                <w:webHidden/>
              </w:rPr>
              <w:t>42</w:t>
            </w:r>
            <w:r w:rsidR="00415C53">
              <w:rPr>
                <w:noProof/>
                <w:webHidden/>
              </w:rPr>
              <w:fldChar w:fldCharType="end"/>
            </w:r>
          </w:hyperlink>
        </w:p>
        <w:p w:rsidR="009C1F16" w:rsidRDefault="007F7108" w:rsidP="009C1F16">
          <w:pPr>
            <w:pStyle w:val="20"/>
            <w:tabs>
              <w:tab w:val="left" w:pos="1050"/>
              <w:tab w:val="right" w:leader="dot" w:pos="8296"/>
            </w:tabs>
            <w:ind w:left="440"/>
            <w:rPr>
              <w:noProof/>
              <w:kern w:val="2"/>
              <w:sz w:val="21"/>
            </w:rPr>
          </w:pPr>
          <w:hyperlink w:anchor="_Toc362251547" w:history="1">
            <w:r w:rsidR="009C1F16" w:rsidRPr="00B3145C">
              <w:rPr>
                <w:rStyle w:val="af4"/>
                <w:noProof/>
              </w:rPr>
              <w:t>8.3</w:t>
            </w:r>
            <w:r w:rsidR="009C1F16">
              <w:rPr>
                <w:noProof/>
                <w:kern w:val="2"/>
                <w:sz w:val="21"/>
              </w:rPr>
              <w:tab/>
            </w:r>
            <w:r w:rsidR="009C1F16" w:rsidRPr="00B3145C">
              <w:rPr>
                <w:rStyle w:val="af4"/>
                <w:rFonts w:hint="eastAsia"/>
                <w:noProof/>
              </w:rPr>
              <w:t>界面描述</w:t>
            </w:r>
            <w:r w:rsidR="009C1F16">
              <w:rPr>
                <w:noProof/>
                <w:webHidden/>
              </w:rPr>
              <w:tab/>
            </w:r>
            <w:r w:rsidR="00415C53">
              <w:rPr>
                <w:noProof/>
                <w:webHidden/>
              </w:rPr>
              <w:fldChar w:fldCharType="begin"/>
            </w:r>
            <w:r w:rsidR="009C1F16">
              <w:rPr>
                <w:noProof/>
                <w:webHidden/>
              </w:rPr>
              <w:instrText xml:space="preserve"> PAGEREF _Toc362251547 \h </w:instrText>
            </w:r>
            <w:r w:rsidR="00415C53">
              <w:rPr>
                <w:noProof/>
                <w:webHidden/>
              </w:rPr>
            </w:r>
            <w:r w:rsidR="00415C53">
              <w:rPr>
                <w:noProof/>
                <w:webHidden/>
              </w:rPr>
              <w:fldChar w:fldCharType="separate"/>
            </w:r>
            <w:r w:rsidR="009C1F16">
              <w:rPr>
                <w:noProof/>
                <w:webHidden/>
              </w:rPr>
              <w:t>43</w:t>
            </w:r>
            <w:r w:rsidR="00415C53">
              <w:rPr>
                <w:noProof/>
                <w:webHidden/>
              </w:rPr>
              <w:fldChar w:fldCharType="end"/>
            </w:r>
          </w:hyperlink>
        </w:p>
        <w:p w:rsidR="009C1F16" w:rsidRDefault="007F7108">
          <w:pPr>
            <w:pStyle w:val="11"/>
            <w:tabs>
              <w:tab w:val="left" w:pos="420"/>
              <w:tab w:val="right" w:leader="dot" w:pos="8296"/>
            </w:tabs>
            <w:rPr>
              <w:noProof/>
              <w:kern w:val="2"/>
              <w:sz w:val="21"/>
            </w:rPr>
          </w:pPr>
          <w:hyperlink w:anchor="_Toc362251548" w:history="1">
            <w:r w:rsidR="009C1F16" w:rsidRPr="00B3145C">
              <w:rPr>
                <w:rStyle w:val="af4"/>
                <w:noProof/>
              </w:rPr>
              <w:t>9.</w:t>
            </w:r>
            <w:r w:rsidR="009C1F16">
              <w:rPr>
                <w:noProof/>
                <w:kern w:val="2"/>
                <w:sz w:val="21"/>
              </w:rPr>
              <w:tab/>
            </w:r>
            <w:r w:rsidR="009C1F16" w:rsidRPr="00B3145C">
              <w:rPr>
                <w:rStyle w:val="af4"/>
                <w:rFonts w:hint="eastAsia"/>
                <w:noProof/>
              </w:rPr>
              <w:t>响应系统信息和系统监控</w:t>
            </w:r>
            <w:r w:rsidR="009C1F16">
              <w:rPr>
                <w:noProof/>
                <w:webHidden/>
              </w:rPr>
              <w:tab/>
            </w:r>
            <w:r w:rsidR="00415C53">
              <w:rPr>
                <w:noProof/>
                <w:webHidden/>
              </w:rPr>
              <w:fldChar w:fldCharType="begin"/>
            </w:r>
            <w:r w:rsidR="009C1F16">
              <w:rPr>
                <w:noProof/>
                <w:webHidden/>
              </w:rPr>
              <w:instrText xml:space="preserve"> PAGEREF _Toc362251548 \h </w:instrText>
            </w:r>
            <w:r w:rsidR="00415C53">
              <w:rPr>
                <w:noProof/>
                <w:webHidden/>
              </w:rPr>
            </w:r>
            <w:r w:rsidR="00415C53">
              <w:rPr>
                <w:noProof/>
                <w:webHidden/>
              </w:rPr>
              <w:fldChar w:fldCharType="separate"/>
            </w:r>
            <w:r w:rsidR="009C1F16">
              <w:rPr>
                <w:noProof/>
                <w:webHidden/>
              </w:rPr>
              <w:t>46</w:t>
            </w:r>
            <w:r w:rsidR="00415C53">
              <w:rPr>
                <w:noProof/>
                <w:webHidden/>
              </w:rPr>
              <w:fldChar w:fldCharType="end"/>
            </w:r>
          </w:hyperlink>
        </w:p>
        <w:p w:rsidR="009C1F16" w:rsidRDefault="007F7108" w:rsidP="009C1F16">
          <w:pPr>
            <w:pStyle w:val="20"/>
            <w:tabs>
              <w:tab w:val="left" w:pos="1050"/>
              <w:tab w:val="right" w:leader="dot" w:pos="8296"/>
            </w:tabs>
            <w:ind w:left="440"/>
            <w:rPr>
              <w:noProof/>
              <w:kern w:val="2"/>
              <w:sz w:val="21"/>
            </w:rPr>
          </w:pPr>
          <w:hyperlink w:anchor="_Toc362251549" w:history="1">
            <w:r w:rsidR="009C1F16" w:rsidRPr="00B3145C">
              <w:rPr>
                <w:rStyle w:val="af4"/>
                <w:noProof/>
              </w:rPr>
              <w:t>9.1</w:t>
            </w:r>
            <w:r w:rsidR="009C1F16">
              <w:rPr>
                <w:noProof/>
                <w:kern w:val="2"/>
                <w:sz w:val="21"/>
              </w:rPr>
              <w:tab/>
            </w:r>
            <w:r w:rsidR="009C1F16" w:rsidRPr="00B3145C">
              <w:rPr>
                <w:rStyle w:val="af4"/>
                <w:rFonts w:hint="eastAsia"/>
                <w:noProof/>
              </w:rPr>
              <w:t>设计思路</w:t>
            </w:r>
            <w:r w:rsidR="009C1F16">
              <w:rPr>
                <w:noProof/>
                <w:webHidden/>
              </w:rPr>
              <w:tab/>
            </w:r>
            <w:r w:rsidR="00415C53">
              <w:rPr>
                <w:noProof/>
                <w:webHidden/>
              </w:rPr>
              <w:fldChar w:fldCharType="begin"/>
            </w:r>
            <w:r w:rsidR="009C1F16">
              <w:rPr>
                <w:noProof/>
                <w:webHidden/>
              </w:rPr>
              <w:instrText xml:space="preserve"> PAGEREF _Toc362251549 \h </w:instrText>
            </w:r>
            <w:r w:rsidR="00415C53">
              <w:rPr>
                <w:noProof/>
                <w:webHidden/>
              </w:rPr>
            </w:r>
            <w:r w:rsidR="00415C53">
              <w:rPr>
                <w:noProof/>
                <w:webHidden/>
              </w:rPr>
              <w:fldChar w:fldCharType="separate"/>
            </w:r>
            <w:r w:rsidR="009C1F16">
              <w:rPr>
                <w:noProof/>
                <w:webHidden/>
              </w:rPr>
              <w:t>46</w:t>
            </w:r>
            <w:r w:rsidR="00415C53">
              <w:rPr>
                <w:noProof/>
                <w:webHidden/>
              </w:rPr>
              <w:fldChar w:fldCharType="end"/>
            </w:r>
          </w:hyperlink>
        </w:p>
        <w:p w:rsidR="009C1F16" w:rsidRDefault="007F7108" w:rsidP="009C1F16">
          <w:pPr>
            <w:pStyle w:val="20"/>
            <w:tabs>
              <w:tab w:val="left" w:pos="1050"/>
              <w:tab w:val="right" w:leader="dot" w:pos="8296"/>
            </w:tabs>
            <w:ind w:left="440"/>
            <w:rPr>
              <w:noProof/>
              <w:kern w:val="2"/>
              <w:sz w:val="21"/>
            </w:rPr>
          </w:pPr>
          <w:hyperlink w:anchor="_Toc362251550" w:history="1">
            <w:r w:rsidR="009C1F16" w:rsidRPr="00B3145C">
              <w:rPr>
                <w:rStyle w:val="af4"/>
                <w:noProof/>
              </w:rPr>
              <w:t>9.2</w:t>
            </w:r>
            <w:r w:rsidR="009C1F16">
              <w:rPr>
                <w:noProof/>
                <w:kern w:val="2"/>
                <w:sz w:val="21"/>
              </w:rPr>
              <w:tab/>
            </w:r>
            <w:r w:rsidR="009C1F16" w:rsidRPr="00B3145C">
              <w:rPr>
                <w:rStyle w:val="af4"/>
                <w:rFonts w:hint="eastAsia"/>
                <w:noProof/>
              </w:rPr>
              <w:t>界面描述</w:t>
            </w:r>
            <w:r w:rsidR="009C1F16">
              <w:rPr>
                <w:noProof/>
                <w:webHidden/>
              </w:rPr>
              <w:tab/>
            </w:r>
            <w:r w:rsidR="00415C53">
              <w:rPr>
                <w:noProof/>
                <w:webHidden/>
              </w:rPr>
              <w:fldChar w:fldCharType="begin"/>
            </w:r>
            <w:r w:rsidR="009C1F16">
              <w:rPr>
                <w:noProof/>
                <w:webHidden/>
              </w:rPr>
              <w:instrText xml:space="preserve"> PAGEREF _Toc362251550 \h </w:instrText>
            </w:r>
            <w:r w:rsidR="00415C53">
              <w:rPr>
                <w:noProof/>
                <w:webHidden/>
              </w:rPr>
            </w:r>
            <w:r w:rsidR="00415C53">
              <w:rPr>
                <w:noProof/>
                <w:webHidden/>
              </w:rPr>
              <w:fldChar w:fldCharType="separate"/>
            </w:r>
            <w:r w:rsidR="009C1F16">
              <w:rPr>
                <w:noProof/>
                <w:webHidden/>
              </w:rPr>
              <w:t>46</w:t>
            </w:r>
            <w:r w:rsidR="00415C53">
              <w:rPr>
                <w:noProof/>
                <w:webHidden/>
              </w:rPr>
              <w:fldChar w:fldCharType="end"/>
            </w:r>
          </w:hyperlink>
        </w:p>
        <w:p w:rsidR="009C1F16" w:rsidRDefault="007F7108">
          <w:pPr>
            <w:pStyle w:val="11"/>
            <w:tabs>
              <w:tab w:val="left" w:pos="840"/>
              <w:tab w:val="right" w:leader="dot" w:pos="8296"/>
            </w:tabs>
            <w:rPr>
              <w:noProof/>
              <w:kern w:val="2"/>
              <w:sz w:val="21"/>
            </w:rPr>
          </w:pPr>
          <w:hyperlink w:anchor="_Toc362251551" w:history="1">
            <w:r w:rsidR="009C1F16" w:rsidRPr="00B3145C">
              <w:rPr>
                <w:rStyle w:val="af4"/>
                <w:noProof/>
              </w:rPr>
              <w:t>10.</w:t>
            </w:r>
            <w:r w:rsidR="009C1F16">
              <w:rPr>
                <w:noProof/>
                <w:kern w:val="2"/>
                <w:sz w:val="21"/>
              </w:rPr>
              <w:tab/>
            </w:r>
            <w:r w:rsidR="009C1F16" w:rsidRPr="00B3145C">
              <w:rPr>
                <w:rStyle w:val="af4"/>
                <w:rFonts w:hint="eastAsia"/>
                <w:noProof/>
              </w:rPr>
              <w:t>附录</w:t>
            </w:r>
            <w:r w:rsidR="009C1F16" w:rsidRPr="00B3145C">
              <w:rPr>
                <w:rStyle w:val="af4"/>
                <w:noProof/>
              </w:rPr>
              <w:t>-</w:t>
            </w:r>
            <w:r w:rsidR="009C1F16" w:rsidRPr="00B3145C">
              <w:rPr>
                <w:rStyle w:val="af4"/>
                <w:rFonts w:hint="eastAsia"/>
                <w:noProof/>
              </w:rPr>
              <w:t>系统信息</w:t>
            </w:r>
            <w:r w:rsidR="009C1F16">
              <w:rPr>
                <w:noProof/>
                <w:webHidden/>
              </w:rPr>
              <w:tab/>
            </w:r>
            <w:r w:rsidR="00415C53">
              <w:rPr>
                <w:noProof/>
                <w:webHidden/>
              </w:rPr>
              <w:fldChar w:fldCharType="begin"/>
            </w:r>
            <w:r w:rsidR="009C1F16">
              <w:rPr>
                <w:noProof/>
                <w:webHidden/>
              </w:rPr>
              <w:instrText xml:space="preserve"> PAGEREF _Toc362251551 \h </w:instrText>
            </w:r>
            <w:r w:rsidR="00415C53">
              <w:rPr>
                <w:noProof/>
                <w:webHidden/>
              </w:rPr>
            </w:r>
            <w:r w:rsidR="00415C53">
              <w:rPr>
                <w:noProof/>
                <w:webHidden/>
              </w:rPr>
              <w:fldChar w:fldCharType="separate"/>
            </w:r>
            <w:r w:rsidR="009C1F16">
              <w:rPr>
                <w:noProof/>
                <w:webHidden/>
              </w:rPr>
              <w:t>48</w:t>
            </w:r>
            <w:r w:rsidR="00415C53">
              <w:rPr>
                <w:noProof/>
                <w:webHidden/>
              </w:rPr>
              <w:fldChar w:fldCharType="end"/>
            </w:r>
          </w:hyperlink>
        </w:p>
        <w:p w:rsidR="009C1F16" w:rsidRDefault="007F7108" w:rsidP="009C1F16">
          <w:pPr>
            <w:pStyle w:val="20"/>
            <w:tabs>
              <w:tab w:val="left" w:pos="1260"/>
              <w:tab w:val="right" w:leader="dot" w:pos="8296"/>
            </w:tabs>
            <w:ind w:left="440"/>
            <w:rPr>
              <w:noProof/>
              <w:kern w:val="2"/>
              <w:sz w:val="21"/>
            </w:rPr>
          </w:pPr>
          <w:hyperlink w:anchor="_Toc362251552" w:history="1">
            <w:r w:rsidR="009C1F16" w:rsidRPr="00B3145C">
              <w:rPr>
                <w:rStyle w:val="af4"/>
                <w:noProof/>
              </w:rPr>
              <w:t>10.1</w:t>
            </w:r>
            <w:r w:rsidR="009C1F16">
              <w:rPr>
                <w:noProof/>
                <w:kern w:val="2"/>
                <w:sz w:val="21"/>
              </w:rPr>
              <w:tab/>
            </w:r>
            <w:r w:rsidR="009C1F16" w:rsidRPr="00B3145C">
              <w:rPr>
                <w:rStyle w:val="af4"/>
                <w:rFonts w:hint="eastAsia"/>
                <w:noProof/>
              </w:rPr>
              <w:t>抗凝剂状态检测：（抗凝剂状态传感器）</w:t>
            </w:r>
            <w:r w:rsidR="009C1F16">
              <w:rPr>
                <w:noProof/>
                <w:webHidden/>
              </w:rPr>
              <w:tab/>
            </w:r>
            <w:r w:rsidR="00415C53">
              <w:rPr>
                <w:noProof/>
                <w:webHidden/>
              </w:rPr>
              <w:fldChar w:fldCharType="begin"/>
            </w:r>
            <w:r w:rsidR="009C1F16">
              <w:rPr>
                <w:noProof/>
                <w:webHidden/>
              </w:rPr>
              <w:instrText xml:space="preserve"> PAGEREF _Toc362251552 \h </w:instrText>
            </w:r>
            <w:r w:rsidR="00415C53">
              <w:rPr>
                <w:noProof/>
                <w:webHidden/>
              </w:rPr>
            </w:r>
            <w:r w:rsidR="00415C53">
              <w:rPr>
                <w:noProof/>
                <w:webHidden/>
              </w:rPr>
              <w:fldChar w:fldCharType="separate"/>
            </w:r>
            <w:r w:rsidR="009C1F16">
              <w:rPr>
                <w:noProof/>
                <w:webHidden/>
              </w:rPr>
              <w:t>48</w:t>
            </w:r>
            <w:r w:rsidR="00415C53">
              <w:rPr>
                <w:noProof/>
                <w:webHidden/>
              </w:rPr>
              <w:fldChar w:fldCharType="end"/>
            </w:r>
          </w:hyperlink>
        </w:p>
        <w:p w:rsidR="009C1F16" w:rsidRDefault="007F7108" w:rsidP="009C1F16">
          <w:pPr>
            <w:pStyle w:val="20"/>
            <w:tabs>
              <w:tab w:val="left" w:pos="1260"/>
              <w:tab w:val="right" w:leader="dot" w:pos="8296"/>
            </w:tabs>
            <w:ind w:left="440"/>
            <w:rPr>
              <w:noProof/>
              <w:kern w:val="2"/>
              <w:sz w:val="21"/>
            </w:rPr>
          </w:pPr>
          <w:hyperlink w:anchor="_Toc362251553" w:history="1">
            <w:r w:rsidR="009C1F16" w:rsidRPr="00B3145C">
              <w:rPr>
                <w:rStyle w:val="af4"/>
                <w:noProof/>
              </w:rPr>
              <w:t>10.2</w:t>
            </w:r>
            <w:r w:rsidR="009C1F16">
              <w:rPr>
                <w:noProof/>
                <w:kern w:val="2"/>
                <w:sz w:val="21"/>
              </w:rPr>
              <w:tab/>
            </w:r>
            <w:r w:rsidR="009C1F16" w:rsidRPr="00B3145C">
              <w:rPr>
                <w:rStyle w:val="af4"/>
                <w:rFonts w:hint="eastAsia"/>
                <w:noProof/>
              </w:rPr>
              <w:t>压力传感器检测</w:t>
            </w:r>
            <w:r w:rsidR="009C1F16">
              <w:rPr>
                <w:noProof/>
                <w:webHidden/>
              </w:rPr>
              <w:tab/>
            </w:r>
            <w:r w:rsidR="00415C53">
              <w:rPr>
                <w:noProof/>
                <w:webHidden/>
              </w:rPr>
              <w:fldChar w:fldCharType="begin"/>
            </w:r>
            <w:r w:rsidR="009C1F16">
              <w:rPr>
                <w:noProof/>
                <w:webHidden/>
              </w:rPr>
              <w:instrText xml:space="preserve"> PAGEREF _Toc362251553 \h </w:instrText>
            </w:r>
            <w:r w:rsidR="00415C53">
              <w:rPr>
                <w:noProof/>
                <w:webHidden/>
              </w:rPr>
            </w:r>
            <w:r w:rsidR="00415C53">
              <w:rPr>
                <w:noProof/>
                <w:webHidden/>
              </w:rPr>
              <w:fldChar w:fldCharType="separate"/>
            </w:r>
            <w:r w:rsidR="009C1F16">
              <w:rPr>
                <w:noProof/>
                <w:webHidden/>
              </w:rPr>
              <w:t>48</w:t>
            </w:r>
            <w:r w:rsidR="00415C53">
              <w:rPr>
                <w:noProof/>
                <w:webHidden/>
              </w:rPr>
              <w:fldChar w:fldCharType="end"/>
            </w:r>
          </w:hyperlink>
        </w:p>
        <w:p w:rsidR="009C1F16" w:rsidRDefault="007F7108" w:rsidP="009C1F16">
          <w:pPr>
            <w:pStyle w:val="20"/>
            <w:tabs>
              <w:tab w:val="left" w:pos="1260"/>
              <w:tab w:val="right" w:leader="dot" w:pos="8296"/>
            </w:tabs>
            <w:ind w:left="440"/>
            <w:rPr>
              <w:noProof/>
              <w:kern w:val="2"/>
              <w:sz w:val="21"/>
            </w:rPr>
          </w:pPr>
          <w:hyperlink w:anchor="_Toc362251554" w:history="1">
            <w:r w:rsidR="009C1F16" w:rsidRPr="00B3145C">
              <w:rPr>
                <w:rStyle w:val="af4"/>
                <w:noProof/>
              </w:rPr>
              <w:t>10.3</w:t>
            </w:r>
            <w:r w:rsidR="009C1F16">
              <w:rPr>
                <w:noProof/>
                <w:kern w:val="2"/>
                <w:sz w:val="21"/>
              </w:rPr>
              <w:tab/>
            </w:r>
            <w:r w:rsidR="009C1F16" w:rsidRPr="00B3145C">
              <w:rPr>
                <w:rStyle w:val="af4"/>
                <w:rFonts w:hint="eastAsia"/>
                <w:noProof/>
              </w:rPr>
              <w:t>卡匣（卡匣位置传感器）</w:t>
            </w:r>
            <w:r w:rsidR="009C1F16">
              <w:rPr>
                <w:noProof/>
                <w:webHidden/>
              </w:rPr>
              <w:tab/>
            </w:r>
            <w:r w:rsidR="00415C53">
              <w:rPr>
                <w:noProof/>
                <w:webHidden/>
              </w:rPr>
              <w:fldChar w:fldCharType="begin"/>
            </w:r>
            <w:r w:rsidR="009C1F16">
              <w:rPr>
                <w:noProof/>
                <w:webHidden/>
              </w:rPr>
              <w:instrText xml:space="preserve"> PAGEREF _Toc362251554 \h </w:instrText>
            </w:r>
            <w:r w:rsidR="00415C53">
              <w:rPr>
                <w:noProof/>
                <w:webHidden/>
              </w:rPr>
            </w:r>
            <w:r w:rsidR="00415C53">
              <w:rPr>
                <w:noProof/>
                <w:webHidden/>
              </w:rPr>
              <w:fldChar w:fldCharType="separate"/>
            </w:r>
            <w:r w:rsidR="009C1F16">
              <w:rPr>
                <w:noProof/>
                <w:webHidden/>
              </w:rPr>
              <w:t>48</w:t>
            </w:r>
            <w:r w:rsidR="00415C53">
              <w:rPr>
                <w:noProof/>
                <w:webHidden/>
              </w:rPr>
              <w:fldChar w:fldCharType="end"/>
            </w:r>
          </w:hyperlink>
        </w:p>
        <w:p w:rsidR="009C1F16" w:rsidRDefault="007F7108" w:rsidP="009C1F16">
          <w:pPr>
            <w:pStyle w:val="20"/>
            <w:tabs>
              <w:tab w:val="left" w:pos="1260"/>
              <w:tab w:val="right" w:leader="dot" w:pos="8296"/>
            </w:tabs>
            <w:ind w:left="440"/>
            <w:rPr>
              <w:noProof/>
              <w:kern w:val="2"/>
              <w:sz w:val="21"/>
            </w:rPr>
          </w:pPr>
          <w:hyperlink w:anchor="_Toc362251555" w:history="1">
            <w:r w:rsidR="009C1F16" w:rsidRPr="00B3145C">
              <w:rPr>
                <w:rStyle w:val="af4"/>
                <w:noProof/>
              </w:rPr>
              <w:t>10.4</w:t>
            </w:r>
            <w:r w:rsidR="009C1F16">
              <w:rPr>
                <w:noProof/>
                <w:kern w:val="2"/>
                <w:sz w:val="21"/>
              </w:rPr>
              <w:tab/>
            </w:r>
            <w:r w:rsidR="009C1F16" w:rsidRPr="00B3145C">
              <w:rPr>
                <w:rStyle w:val="af4"/>
                <w:rFonts w:hint="eastAsia"/>
                <w:noProof/>
              </w:rPr>
              <w:t>离心机（离心机盖传感器、离心机温度传感器）</w:t>
            </w:r>
            <w:r w:rsidR="009C1F16">
              <w:rPr>
                <w:noProof/>
                <w:webHidden/>
              </w:rPr>
              <w:tab/>
            </w:r>
            <w:r w:rsidR="00415C53">
              <w:rPr>
                <w:noProof/>
                <w:webHidden/>
              </w:rPr>
              <w:fldChar w:fldCharType="begin"/>
            </w:r>
            <w:r w:rsidR="009C1F16">
              <w:rPr>
                <w:noProof/>
                <w:webHidden/>
              </w:rPr>
              <w:instrText xml:space="preserve"> PAGEREF _Toc362251555 \h </w:instrText>
            </w:r>
            <w:r w:rsidR="00415C53">
              <w:rPr>
                <w:noProof/>
                <w:webHidden/>
              </w:rPr>
            </w:r>
            <w:r w:rsidR="00415C53">
              <w:rPr>
                <w:noProof/>
                <w:webHidden/>
              </w:rPr>
              <w:fldChar w:fldCharType="separate"/>
            </w:r>
            <w:r w:rsidR="009C1F16">
              <w:rPr>
                <w:noProof/>
                <w:webHidden/>
              </w:rPr>
              <w:t>49</w:t>
            </w:r>
            <w:r w:rsidR="00415C53">
              <w:rPr>
                <w:noProof/>
                <w:webHidden/>
              </w:rPr>
              <w:fldChar w:fldCharType="end"/>
            </w:r>
          </w:hyperlink>
        </w:p>
        <w:p w:rsidR="009C1F16" w:rsidRDefault="007F7108" w:rsidP="009C1F16">
          <w:pPr>
            <w:pStyle w:val="20"/>
            <w:tabs>
              <w:tab w:val="left" w:pos="1260"/>
              <w:tab w:val="right" w:leader="dot" w:pos="8296"/>
            </w:tabs>
            <w:ind w:left="440"/>
            <w:rPr>
              <w:noProof/>
              <w:kern w:val="2"/>
              <w:sz w:val="21"/>
            </w:rPr>
          </w:pPr>
          <w:hyperlink w:anchor="_Toc362251556" w:history="1">
            <w:r w:rsidR="009C1F16" w:rsidRPr="00B3145C">
              <w:rPr>
                <w:rStyle w:val="af4"/>
                <w:noProof/>
              </w:rPr>
              <w:t>10.5</w:t>
            </w:r>
            <w:r w:rsidR="009C1F16">
              <w:rPr>
                <w:noProof/>
                <w:kern w:val="2"/>
                <w:sz w:val="21"/>
              </w:rPr>
              <w:tab/>
            </w:r>
            <w:r w:rsidR="009C1F16" w:rsidRPr="00B3145C">
              <w:rPr>
                <w:rStyle w:val="af4"/>
                <w:rFonts w:ascii="宋体" w:hAnsi="宋体" w:hint="eastAsia"/>
                <w:noProof/>
              </w:rPr>
              <w:t>献血者</w:t>
            </w:r>
            <w:r w:rsidR="009C1F16">
              <w:rPr>
                <w:noProof/>
                <w:webHidden/>
              </w:rPr>
              <w:tab/>
            </w:r>
            <w:r w:rsidR="00415C53">
              <w:rPr>
                <w:noProof/>
                <w:webHidden/>
              </w:rPr>
              <w:fldChar w:fldCharType="begin"/>
            </w:r>
            <w:r w:rsidR="009C1F16">
              <w:rPr>
                <w:noProof/>
                <w:webHidden/>
              </w:rPr>
              <w:instrText xml:space="preserve"> PAGEREF _Toc362251556 \h </w:instrText>
            </w:r>
            <w:r w:rsidR="00415C53">
              <w:rPr>
                <w:noProof/>
                <w:webHidden/>
              </w:rPr>
            </w:r>
            <w:r w:rsidR="00415C53">
              <w:rPr>
                <w:noProof/>
                <w:webHidden/>
              </w:rPr>
              <w:fldChar w:fldCharType="separate"/>
            </w:r>
            <w:r w:rsidR="009C1F16">
              <w:rPr>
                <w:noProof/>
                <w:webHidden/>
              </w:rPr>
              <w:t>49</w:t>
            </w:r>
            <w:r w:rsidR="00415C53">
              <w:rPr>
                <w:noProof/>
                <w:webHidden/>
              </w:rPr>
              <w:fldChar w:fldCharType="end"/>
            </w:r>
          </w:hyperlink>
        </w:p>
        <w:p w:rsidR="009C1F16" w:rsidRDefault="007F7108" w:rsidP="009C1F16">
          <w:pPr>
            <w:pStyle w:val="20"/>
            <w:tabs>
              <w:tab w:val="left" w:pos="1260"/>
              <w:tab w:val="right" w:leader="dot" w:pos="8296"/>
            </w:tabs>
            <w:ind w:left="440"/>
            <w:rPr>
              <w:noProof/>
              <w:kern w:val="2"/>
              <w:sz w:val="21"/>
            </w:rPr>
          </w:pPr>
          <w:hyperlink w:anchor="_Toc362251557" w:history="1">
            <w:r w:rsidR="009C1F16" w:rsidRPr="00B3145C">
              <w:rPr>
                <w:rStyle w:val="af4"/>
                <w:noProof/>
              </w:rPr>
              <w:t>10.6</w:t>
            </w:r>
            <w:r w:rsidR="009C1F16">
              <w:rPr>
                <w:noProof/>
                <w:kern w:val="2"/>
                <w:sz w:val="21"/>
              </w:rPr>
              <w:tab/>
            </w:r>
            <w:r w:rsidR="009C1F16" w:rsidRPr="00B3145C">
              <w:rPr>
                <w:rStyle w:val="af4"/>
                <w:rFonts w:hint="eastAsia"/>
                <w:noProof/>
              </w:rPr>
              <w:t>漏液传感器</w:t>
            </w:r>
            <w:r w:rsidR="009C1F16">
              <w:rPr>
                <w:noProof/>
                <w:webHidden/>
              </w:rPr>
              <w:tab/>
            </w:r>
            <w:r w:rsidR="00415C53">
              <w:rPr>
                <w:noProof/>
                <w:webHidden/>
              </w:rPr>
              <w:fldChar w:fldCharType="begin"/>
            </w:r>
            <w:r w:rsidR="009C1F16">
              <w:rPr>
                <w:noProof/>
                <w:webHidden/>
              </w:rPr>
              <w:instrText xml:space="preserve"> PAGEREF _Toc362251557 \h </w:instrText>
            </w:r>
            <w:r w:rsidR="00415C53">
              <w:rPr>
                <w:noProof/>
                <w:webHidden/>
              </w:rPr>
            </w:r>
            <w:r w:rsidR="00415C53">
              <w:rPr>
                <w:noProof/>
                <w:webHidden/>
              </w:rPr>
              <w:fldChar w:fldCharType="separate"/>
            </w:r>
            <w:r w:rsidR="009C1F16">
              <w:rPr>
                <w:noProof/>
                <w:webHidden/>
              </w:rPr>
              <w:t>50</w:t>
            </w:r>
            <w:r w:rsidR="00415C53">
              <w:rPr>
                <w:noProof/>
                <w:webHidden/>
              </w:rPr>
              <w:fldChar w:fldCharType="end"/>
            </w:r>
          </w:hyperlink>
        </w:p>
        <w:p w:rsidR="009C1F16" w:rsidRDefault="007F7108" w:rsidP="009C1F16">
          <w:pPr>
            <w:pStyle w:val="20"/>
            <w:tabs>
              <w:tab w:val="left" w:pos="1260"/>
              <w:tab w:val="right" w:leader="dot" w:pos="8296"/>
            </w:tabs>
            <w:ind w:left="440"/>
            <w:rPr>
              <w:noProof/>
              <w:kern w:val="2"/>
              <w:sz w:val="21"/>
            </w:rPr>
          </w:pPr>
          <w:hyperlink w:anchor="_Toc362251558" w:history="1">
            <w:r w:rsidR="009C1F16" w:rsidRPr="00B3145C">
              <w:rPr>
                <w:rStyle w:val="af4"/>
                <w:noProof/>
              </w:rPr>
              <w:t>10.7</w:t>
            </w:r>
            <w:r w:rsidR="009C1F16">
              <w:rPr>
                <w:noProof/>
                <w:kern w:val="2"/>
                <w:sz w:val="21"/>
              </w:rPr>
              <w:tab/>
            </w:r>
            <w:r w:rsidR="009C1F16" w:rsidRPr="00B3145C">
              <w:rPr>
                <w:rStyle w:val="af4"/>
                <w:rFonts w:ascii="宋体" w:hAnsi="宋体" w:hint="eastAsia"/>
                <w:noProof/>
              </w:rPr>
              <w:t>液位传感器</w:t>
            </w:r>
            <w:r w:rsidR="009C1F16">
              <w:rPr>
                <w:noProof/>
                <w:webHidden/>
              </w:rPr>
              <w:tab/>
            </w:r>
            <w:r w:rsidR="00415C53">
              <w:rPr>
                <w:noProof/>
                <w:webHidden/>
              </w:rPr>
              <w:fldChar w:fldCharType="begin"/>
            </w:r>
            <w:r w:rsidR="009C1F16">
              <w:rPr>
                <w:noProof/>
                <w:webHidden/>
              </w:rPr>
              <w:instrText xml:space="preserve"> PAGEREF _Toc362251558 \h </w:instrText>
            </w:r>
            <w:r w:rsidR="00415C53">
              <w:rPr>
                <w:noProof/>
                <w:webHidden/>
              </w:rPr>
            </w:r>
            <w:r w:rsidR="00415C53">
              <w:rPr>
                <w:noProof/>
                <w:webHidden/>
              </w:rPr>
              <w:fldChar w:fldCharType="separate"/>
            </w:r>
            <w:r w:rsidR="009C1F16">
              <w:rPr>
                <w:noProof/>
                <w:webHidden/>
              </w:rPr>
              <w:t>50</w:t>
            </w:r>
            <w:r w:rsidR="00415C53">
              <w:rPr>
                <w:noProof/>
                <w:webHidden/>
              </w:rPr>
              <w:fldChar w:fldCharType="end"/>
            </w:r>
          </w:hyperlink>
        </w:p>
        <w:p w:rsidR="009C1F16" w:rsidRDefault="007F7108" w:rsidP="009C1F16">
          <w:pPr>
            <w:pStyle w:val="20"/>
            <w:tabs>
              <w:tab w:val="left" w:pos="1260"/>
              <w:tab w:val="right" w:leader="dot" w:pos="8296"/>
            </w:tabs>
            <w:ind w:left="440"/>
            <w:rPr>
              <w:noProof/>
              <w:kern w:val="2"/>
              <w:sz w:val="21"/>
            </w:rPr>
          </w:pPr>
          <w:hyperlink w:anchor="_Toc362251559" w:history="1">
            <w:r w:rsidR="009C1F16" w:rsidRPr="00B3145C">
              <w:rPr>
                <w:rStyle w:val="af4"/>
                <w:noProof/>
              </w:rPr>
              <w:t>10.8</w:t>
            </w:r>
            <w:r w:rsidR="009C1F16">
              <w:rPr>
                <w:noProof/>
                <w:kern w:val="2"/>
                <w:sz w:val="21"/>
              </w:rPr>
              <w:tab/>
            </w:r>
            <w:r w:rsidR="009C1F16" w:rsidRPr="00B3145C">
              <w:rPr>
                <w:rStyle w:val="af4"/>
                <w:rFonts w:ascii="宋体" w:hAnsi="宋体" w:hint="eastAsia"/>
                <w:noProof/>
              </w:rPr>
              <w:t>泵</w:t>
            </w:r>
            <w:r w:rsidR="009C1F16">
              <w:rPr>
                <w:noProof/>
                <w:webHidden/>
              </w:rPr>
              <w:tab/>
            </w:r>
            <w:r w:rsidR="00415C53">
              <w:rPr>
                <w:noProof/>
                <w:webHidden/>
              </w:rPr>
              <w:fldChar w:fldCharType="begin"/>
            </w:r>
            <w:r w:rsidR="009C1F16">
              <w:rPr>
                <w:noProof/>
                <w:webHidden/>
              </w:rPr>
              <w:instrText xml:space="preserve"> PAGEREF _Toc362251559 \h </w:instrText>
            </w:r>
            <w:r w:rsidR="00415C53">
              <w:rPr>
                <w:noProof/>
                <w:webHidden/>
              </w:rPr>
            </w:r>
            <w:r w:rsidR="00415C53">
              <w:rPr>
                <w:noProof/>
                <w:webHidden/>
              </w:rPr>
              <w:fldChar w:fldCharType="separate"/>
            </w:r>
            <w:r w:rsidR="009C1F16">
              <w:rPr>
                <w:noProof/>
                <w:webHidden/>
              </w:rPr>
              <w:t>50</w:t>
            </w:r>
            <w:r w:rsidR="00415C53">
              <w:rPr>
                <w:noProof/>
                <w:webHidden/>
              </w:rPr>
              <w:fldChar w:fldCharType="end"/>
            </w:r>
          </w:hyperlink>
        </w:p>
        <w:p w:rsidR="009C1F16" w:rsidRDefault="007F7108" w:rsidP="009C1F16">
          <w:pPr>
            <w:pStyle w:val="20"/>
            <w:tabs>
              <w:tab w:val="left" w:pos="1260"/>
              <w:tab w:val="right" w:leader="dot" w:pos="8296"/>
            </w:tabs>
            <w:ind w:left="440"/>
            <w:rPr>
              <w:noProof/>
              <w:kern w:val="2"/>
              <w:sz w:val="21"/>
            </w:rPr>
          </w:pPr>
          <w:hyperlink w:anchor="_Toc362251560" w:history="1">
            <w:r w:rsidR="009C1F16" w:rsidRPr="00B3145C">
              <w:rPr>
                <w:rStyle w:val="af4"/>
                <w:noProof/>
              </w:rPr>
              <w:t>10.9</w:t>
            </w:r>
            <w:r w:rsidR="009C1F16">
              <w:rPr>
                <w:noProof/>
                <w:kern w:val="2"/>
                <w:sz w:val="21"/>
              </w:rPr>
              <w:tab/>
            </w:r>
            <w:r w:rsidR="009C1F16" w:rsidRPr="00B3145C">
              <w:rPr>
                <w:rStyle w:val="af4"/>
                <w:rFonts w:hint="eastAsia"/>
                <w:noProof/>
              </w:rPr>
              <w:t>管路套件（目前只有一套管路）</w:t>
            </w:r>
            <w:r w:rsidR="009C1F16">
              <w:rPr>
                <w:noProof/>
                <w:webHidden/>
              </w:rPr>
              <w:tab/>
            </w:r>
            <w:r w:rsidR="00415C53">
              <w:rPr>
                <w:noProof/>
                <w:webHidden/>
              </w:rPr>
              <w:fldChar w:fldCharType="begin"/>
            </w:r>
            <w:r w:rsidR="009C1F16">
              <w:rPr>
                <w:noProof/>
                <w:webHidden/>
              </w:rPr>
              <w:instrText xml:space="preserve"> PAGEREF _Toc362251560 \h </w:instrText>
            </w:r>
            <w:r w:rsidR="00415C53">
              <w:rPr>
                <w:noProof/>
                <w:webHidden/>
              </w:rPr>
            </w:r>
            <w:r w:rsidR="00415C53">
              <w:rPr>
                <w:noProof/>
                <w:webHidden/>
              </w:rPr>
              <w:fldChar w:fldCharType="separate"/>
            </w:r>
            <w:r w:rsidR="009C1F16">
              <w:rPr>
                <w:noProof/>
                <w:webHidden/>
              </w:rPr>
              <w:t>50</w:t>
            </w:r>
            <w:r w:rsidR="00415C53">
              <w:rPr>
                <w:noProof/>
                <w:webHidden/>
              </w:rPr>
              <w:fldChar w:fldCharType="end"/>
            </w:r>
          </w:hyperlink>
        </w:p>
        <w:p w:rsidR="009C1F16" w:rsidRDefault="007F7108" w:rsidP="009C1F16">
          <w:pPr>
            <w:pStyle w:val="20"/>
            <w:tabs>
              <w:tab w:val="left" w:pos="1260"/>
              <w:tab w:val="right" w:leader="dot" w:pos="8296"/>
            </w:tabs>
            <w:ind w:left="440"/>
            <w:rPr>
              <w:noProof/>
              <w:kern w:val="2"/>
              <w:sz w:val="21"/>
            </w:rPr>
          </w:pPr>
          <w:hyperlink w:anchor="_Toc362251561" w:history="1">
            <w:r w:rsidR="009C1F16" w:rsidRPr="00B3145C">
              <w:rPr>
                <w:rStyle w:val="af4"/>
                <w:noProof/>
              </w:rPr>
              <w:t>10.10</w:t>
            </w:r>
            <w:r w:rsidR="009C1F16">
              <w:rPr>
                <w:noProof/>
                <w:kern w:val="2"/>
                <w:sz w:val="21"/>
              </w:rPr>
              <w:tab/>
            </w:r>
            <w:r w:rsidR="009C1F16" w:rsidRPr="00B3145C">
              <w:rPr>
                <w:rStyle w:val="af4"/>
                <w:rFonts w:hint="eastAsia"/>
                <w:noProof/>
              </w:rPr>
              <w:t>红细胞检测器</w:t>
            </w:r>
            <w:r w:rsidR="009C1F16">
              <w:rPr>
                <w:noProof/>
                <w:webHidden/>
              </w:rPr>
              <w:tab/>
            </w:r>
            <w:r w:rsidR="00415C53">
              <w:rPr>
                <w:noProof/>
                <w:webHidden/>
              </w:rPr>
              <w:fldChar w:fldCharType="begin"/>
            </w:r>
            <w:r w:rsidR="009C1F16">
              <w:rPr>
                <w:noProof/>
                <w:webHidden/>
              </w:rPr>
              <w:instrText xml:space="preserve"> PAGEREF _Toc362251561 \h </w:instrText>
            </w:r>
            <w:r w:rsidR="00415C53">
              <w:rPr>
                <w:noProof/>
                <w:webHidden/>
              </w:rPr>
            </w:r>
            <w:r w:rsidR="00415C53">
              <w:rPr>
                <w:noProof/>
                <w:webHidden/>
              </w:rPr>
              <w:fldChar w:fldCharType="separate"/>
            </w:r>
            <w:r w:rsidR="009C1F16">
              <w:rPr>
                <w:noProof/>
                <w:webHidden/>
              </w:rPr>
              <w:t>50</w:t>
            </w:r>
            <w:r w:rsidR="00415C53">
              <w:rPr>
                <w:noProof/>
                <w:webHidden/>
              </w:rPr>
              <w:fldChar w:fldCharType="end"/>
            </w:r>
          </w:hyperlink>
        </w:p>
        <w:p w:rsidR="009C1F16" w:rsidRDefault="007F7108" w:rsidP="009C1F16">
          <w:pPr>
            <w:pStyle w:val="20"/>
            <w:tabs>
              <w:tab w:val="left" w:pos="1260"/>
              <w:tab w:val="right" w:leader="dot" w:pos="8296"/>
            </w:tabs>
            <w:ind w:left="440"/>
            <w:rPr>
              <w:noProof/>
              <w:kern w:val="2"/>
              <w:sz w:val="21"/>
            </w:rPr>
          </w:pPr>
          <w:hyperlink w:anchor="_Toc362251562" w:history="1">
            <w:r w:rsidR="009C1F16" w:rsidRPr="00B3145C">
              <w:rPr>
                <w:rStyle w:val="af4"/>
                <w:noProof/>
              </w:rPr>
              <w:t>10.11</w:t>
            </w:r>
            <w:r w:rsidR="009C1F16">
              <w:rPr>
                <w:noProof/>
                <w:kern w:val="2"/>
                <w:sz w:val="21"/>
              </w:rPr>
              <w:tab/>
            </w:r>
            <w:r w:rsidR="009C1F16" w:rsidRPr="00B3145C">
              <w:rPr>
                <w:rStyle w:val="af4"/>
                <w:rFonts w:hint="eastAsia"/>
                <w:noProof/>
              </w:rPr>
              <w:t>血小板</w:t>
            </w:r>
            <w:r w:rsidR="009C1F16">
              <w:rPr>
                <w:noProof/>
                <w:webHidden/>
              </w:rPr>
              <w:tab/>
            </w:r>
            <w:r w:rsidR="00415C53">
              <w:rPr>
                <w:noProof/>
                <w:webHidden/>
              </w:rPr>
              <w:fldChar w:fldCharType="begin"/>
            </w:r>
            <w:r w:rsidR="009C1F16">
              <w:rPr>
                <w:noProof/>
                <w:webHidden/>
              </w:rPr>
              <w:instrText xml:space="preserve"> PAGEREF _Toc362251562 \h </w:instrText>
            </w:r>
            <w:r w:rsidR="00415C53">
              <w:rPr>
                <w:noProof/>
                <w:webHidden/>
              </w:rPr>
            </w:r>
            <w:r w:rsidR="00415C53">
              <w:rPr>
                <w:noProof/>
                <w:webHidden/>
              </w:rPr>
              <w:fldChar w:fldCharType="separate"/>
            </w:r>
            <w:r w:rsidR="009C1F16">
              <w:rPr>
                <w:noProof/>
                <w:webHidden/>
              </w:rPr>
              <w:t>51</w:t>
            </w:r>
            <w:r w:rsidR="00415C53">
              <w:rPr>
                <w:noProof/>
                <w:webHidden/>
              </w:rPr>
              <w:fldChar w:fldCharType="end"/>
            </w:r>
          </w:hyperlink>
        </w:p>
        <w:p w:rsidR="009C1F16" w:rsidRDefault="007F7108" w:rsidP="009C1F16">
          <w:pPr>
            <w:pStyle w:val="20"/>
            <w:tabs>
              <w:tab w:val="left" w:pos="1260"/>
              <w:tab w:val="right" w:leader="dot" w:pos="8296"/>
            </w:tabs>
            <w:ind w:left="440"/>
            <w:rPr>
              <w:noProof/>
              <w:kern w:val="2"/>
              <w:sz w:val="21"/>
            </w:rPr>
          </w:pPr>
          <w:hyperlink w:anchor="_Toc362251563" w:history="1">
            <w:r w:rsidR="009C1F16" w:rsidRPr="00B3145C">
              <w:rPr>
                <w:rStyle w:val="af4"/>
                <w:noProof/>
              </w:rPr>
              <w:t>10.12</w:t>
            </w:r>
            <w:r w:rsidR="009C1F16">
              <w:rPr>
                <w:noProof/>
                <w:kern w:val="2"/>
                <w:sz w:val="21"/>
              </w:rPr>
              <w:tab/>
            </w:r>
            <w:r w:rsidR="009C1F16" w:rsidRPr="00B3145C">
              <w:rPr>
                <w:rStyle w:val="af4"/>
                <w:rFonts w:hint="eastAsia"/>
                <w:noProof/>
              </w:rPr>
              <w:t>阀门</w:t>
            </w:r>
            <w:r w:rsidR="009C1F16">
              <w:rPr>
                <w:noProof/>
                <w:webHidden/>
              </w:rPr>
              <w:tab/>
            </w:r>
            <w:r w:rsidR="00415C53">
              <w:rPr>
                <w:noProof/>
                <w:webHidden/>
              </w:rPr>
              <w:fldChar w:fldCharType="begin"/>
            </w:r>
            <w:r w:rsidR="009C1F16">
              <w:rPr>
                <w:noProof/>
                <w:webHidden/>
              </w:rPr>
              <w:instrText xml:space="preserve"> PAGEREF _Toc362251563 \h </w:instrText>
            </w:r>
            <w:r w:rsidR="00415C53">
              <w:rPr>
                <w:noProof/>
                <w:webHidden/>
              </w:rPr>
            </w:r>
            <w:r w:rsidR="00415C53">
              <w:rPr>
                <w:noProof/>
                <w:webHidden/>
              </w:rPr>
              <w:fldChar w:fldCharType="separate"/>
            </w:r>
            <w:r w:rsidR="009C1F16">
              <w:rPr>
                <w:noProof/>
                <w:webHidden/>
              </w:rPr>
              <w:t>51</w:t>
            </w:r>
            <w:r w:rsidR="00415C53">
              <w:rPr>
                <w:noProof/>
                <w:webHidden/>
              </w:rPr>
              <w:fldChar w:fldCharType="end"/>
            </w:r>
          </w:hyperlink>
        </w:p>
        <w:p w:rsidR="009C1F16" w:rsidRDefault="007F7108" w:rsidP="009C1F16">
          <w:pPr>
            <w:pStyle w:val="20"/>
            <w:tabs>
              <w:tab w:val="left" w:pos="1260"/>
              <w:tab w:val="right" w:leader="dot" w:pos="8296"/>
            </w:tabs>
            <w:ind w:left="440"/>
            <w:rPr>
              <w:noProof/>
              <w:kern w:val="2"/>
              <w:sz w:val="21"/>
            </w:rPr>
          </w:pPr>
          <w:hyperlink w:anchor="_Toc362251564" w:history="1">
            <w:r w:rsidR="009C1F16" w:rsidRPr="00B3145C">
              <w:rPr>
                <w:rStyle w:val="af4"/>
                <w:noProof/>
              </w:rPr>
              <w:t>10.13</w:t>
            </w:r>
            <w:r w:rsidR="009C1F16">
              <w:rPr>
                <w:noProof/>
                <w:kern w:val="2"/>
                <w:sz w:val="21"/>
              </w:rPr>
              <w:tab/>
            </w:r>
            <w:r w:rsidR="009C1F16" w:rsidRPr="00B3145C">
              <w:rPr>
                <w:rStyle w:val="af4"/>
                <w:rFonts w:hint="eastAsia"/>
                <w:noProof/>
              </w:rPr>
              <w:t>其他</w:t>
            </w:r>
            <w:r w:rsidR="009C1F16">
              <w:rPr>
                <w:noProof/>
                <w:webHidden/>
              </w:rPr>
              <w:tab/>
            </w:r>
            <w:r w:rsidR="00415C53">
              <w:rPr>
                <w:noProof/>
                <w:webHidden/>
              </w:rPr>
              <w:fldChar w:fldCharType="begin"/>
            </w:r>
            <w:r w:rsidR="009C1F16">
              <w:rPr>
                <w:noProof/>
                <w:webHidden/>
              </w:rPr>
              <w:instrText xml:space="preserve"> PAGEREF _Toc362251564 \h </w:instrText>
            </w:r>
            <w:r w:rsidR="00415C53">
              <w:rPr>
                <w:noProof/>
                <w:webHidden/>
              </w:rPr>
            </w:r>
            <w:r w:rsidR="00415C53">
              <w:rPr>
                <w:noProof/>
                <w:webHidden/>
              </w:rPr>
              <w:fldChar w:fldCharType="separate"/>
            </w:r>
            <w:r w:rsidR="009C1F16">
              <w:rPr>
                <w:noProof/>
                <w:webHidden/>
              </w:rPr>
              <w:t>51</w:t>
            </w:r>
            <w:r w:rsidR="00415C53">
              <w:rPr>
                <w:noProof/>
                <w:webHidden/>
              </w:rPr>
              <w:fldChar w:fldCharType="end"/>
            </w:r>
          </w:hyperlink>
        </w:p>
        <w:p w:rsidR="009C1F16" w:rsidRDefault="007F7108">
          <w:pPr>
            <w:pStyle w:val="11"/>
            <w:tabs>
              <w:tab w:val="left" w:pos="840"/>
              <w:tab w:val="right" w:leader="dot" w:pos="8296"/>
            </w:tabs>
            <w:rPr>
              <w:noProof/>
              <w:kern w:val="2"/>
              <w:sz w:val="21"/>
            </w:rPr>
          </w:pPr>
          <w:hyperlink w:anchor="_Toc362251565" w:history="1">
            <w:r w:rsidR="009C1F16" w:rsidRPr="00B3145C">
              <w:rPr>
                <w:rStyle w:val="af4"/>
                <w:noProof/>
              </w:rPr>
              <w:t>11.</w:t>
            </w:r>
            <w:r w:rsidR="009C1F16">
              <w:rPr>
                <w:noProof/>
                <w:kern w:val="2"/>
                <w:sz w:val="21"/>
              </w:rPr>
              <w:tab/>
            </w:r>
            <w:r w:rsidR="009C1F16" w:rsidRPr="00B3145C">
              <w:rPr>
                <w:rStyle w:val="af4"/>
                <w:rFonts w:hint="eastAsia"/>
                <w:noProof/>
              </w:rPr>
              <w:t>附录</w:t>
            </w:r>
            <w:r w:rsidR="009C1F16" w:rsidRPr="00B3145C">
              <w:rPr>
                <w:rStyle w:val="af4"/>
                <w:noProof/>
              </w:rPr>
              <w:t>-</w:t>
            </w:r>
            <w:r w:rsidR="009C1F16" w:rsidRPr="00B3145C">
              <w:rPr>
                <w:rStyle w:val="af4"/>
                <w:rFonts w:hint="eastAsia"/>
                <w:noProof/>
              </w:rPr>
              <w:t>平台选择</w:t>
            </w:r>
            <w:r w:rsidR="009C1F16">
              <w:rPr>
                <w:noProof/>
                <w:webHidden/>
              </w:rPr>
              <w:tab/>
            </w:r>
            <w:r w:rsidR="00415C53">
              <w:rPr>
                <w:noProof/>
                <w:webHidden/>
              </w:rPr>
              <w:fldChar w:fldCharType="begin"/>
            </w:r>
            <w:r w:rsidR="009C1F16">
              <w:rPr>
                <w:noProof/>
                <w:webHidden/>
              </w:rPr>
              <w:instrText xml:space="preserve"> PAGEREF _Toc362251565 \h </w:instrText>
            </w:r>
            <w:r w:rsidR="00415C53">
              <w:rPr>
                <w:noProof/>
                <w:webHidden/>
              </w:rPr>
            </w:r>
            <w:r w:rsidR="00415C53">
              <w:rPr>
                <w:noProof/>
                <w:webHidden/>
              </w:rPr>
              <w:fldChar w:fldCharType="separate"/>
            </w:r>
            <w:r w:rsidR="009C1F16">
              <w:rPr>
                <w:noProof/>
                <w:webHidden/>
              </w:rPr>
              <w:t>51</w:t>
            </w:r>
            <w:r w:rsidR="00415C53">
              <w:rPr>
                <w:noProof/>
                <w:webHidden/>
              </w:rPr>
              <w:fldChar w:fldCharType="end"/>
            </w:r>
          </w:hyperlink>
        </w:p>
        <w:p w:rsidR="009C1F16" w:rsidRDefault="007F7108" w:rsidP="009C1F16">
          <w:pPr>
            <w:pStyle w:val="20"/>
            <w:tabs>
              <w:tab w:val="left" w:pos="1260"/>
              <w:tab w:val="right" w:leader="dot" w:pos="8296"/>
            </w:tabs>
            <w:ind w:left="440"/>
            <w:rPr>
              <w:noProof/>
              <w:kern w:val="2"/>
              <w:sz w:val="21"/>
            </w:rPr>
          </w:pPr>
          <w:hyperlink w:anchor="_Toc362251566" w:history="1">
            <w:r w:rsidR="009C1F16" w:rsidRPr="00B3145C">
              <w:rPr>
                <w:rStyle w:val="af4"/>
                <w:noProof/>
              </w:rPr>
              <w:t>11.1</w:t>
            </w:r>
            <w:r w:rsidR="009C1F16">
              <w:rPr>
                <w:noProof/>
                <w:kern w:val="2"/>
                <w:sz w:val="21"/>
              </w:rPr>
              <w:tab/>
            </w:r>
            <w:r w:rsidR="009C1F16" w:rsidRPr="00B3145C">
              <w:rPr>
                <w:rStyle w:val="af4"/>
                <w:rFonts w:hint="eastAsia"/>
                <w:noProof/>
              </w:rPr>
              <w:t>硬件平台选择</w:t>
            </w:r>
            <w:r w:rsidR="009C1F16">
              <w:rPr>
                <w:noProof/>
                <w:webHidden/>
              </w:rPr>
              <w:tab/>
            </w:r>
            <w:r w:rsidR="00415C53">
              <w:rPr>
                <w:noProof/>
                <w:webHidden/>
              </w:rPr>
              <w:fldChar w:fldCharType="begin"/>
            </w:r>
            <w:r w:rsidR="009C1F16">
              <w:rPr>
                <w:noProof/>
                <w:webHidden/>
              </w:rPr>
              <w:instrText xml:space="preserve"> PAGEREF _Toc362251566 \h </w:instrText>
            </w:r>
            <w:r w:rsidR="00415C53">
              <w:rPr>
                <w:noProof/>
                <w:webHidden/>
              </w:rPr>
            </w:r>
            <w:r w:rsidR="00415C53">
              <w:rPr>
                <w:noProof/>
                <w:webHidden/>
              </w:rPr>
              <w:fldChar w:fldCharType="separate"/>
            </w:r>
            <w:r w:rsidR="009C1F16">
              <w:rPr>
                <w:noProof/>
                <w:webHidden/>
              </w:rPr>
              <w:t>51</w:t>
            </w:r>
            <w:r w:rsidR="00415C53">
              <w:rPr>
                <w:noProof/>
                <w:webHidden/>
              </w:rPr>
              <w:fldChar w:fldCharType="end"/>
            </w:r>
          </w:hyperlink>
        </w:p>
        <w:p w:rsidR="009C1F16" w:rsidRDefault="007F7108" w:rsidP="009C1F16">
          <w:pPr>
            <w:pStyle w:val="20"/>
            <w:tabs>
              <w:tab w:val="left" w:pos="1260"/>
              <w:tab w:val="right" w:leader="dot" w:pos="8296"/>
            </w:tabs>
            <w:ind w:left="440"/>
            <w:rPr>
              <w:noProof/>
              <w:kern w:val="2"/>
              <w:sz w:val="21"/>
            </w:rPr>
          </w:pPr>
          <w:hyperlink w:anchor="_Toc362251567" w:history="1">
            <w:r w:rsidR="009C1F16" w:rsidRPr="00B3145C">
              <w:rPr>
                <w:rStyle w:val="af4"/>
                <w:noProof/>
              </w:rPr>
              <w:t>11.2</w:t>
            </w:r>
            <w:r w:rsidR="009C1F16">
              <w:rPr>
                <w:noProof/>
                <w:kern w:val="2"/>
                <w:sz w:val="21"/>
              </w:rPr>
              <w:tab/>
            </w:r>
            <w:r w:rsidR="009C1F16" w:rsidRPr="00B3145C">
              <w:rPr>
                <w:rStyle w:val="af4"/>
                <w:rFonts w:hint="eastAsia"/>
                <w:noProof/>
              </w:rPr>
              <w:t>软件平台选择</w:t>
            </w:r>
            <w:r w:rsidR="009C1F16">
              <w:rPr>
                <w:noProof/>
                <w:webHidden/>
              </w:rPr>
              <w:tab/>
            </w:r>
            <w:r w:rsidR="00415C53">
              <w:rPr>
                <w:noProof/>
                <w:webHidden/>
              </w:rPr>
              <w:fldChar w:fldCharType="begin"/>
            </w:r>
            <w:r w:rsidR="009C1F16">
              <w:rPr>
                <w:noProof/>
                <w:webHidden/>
              </w:rPr>
              <w:instrText xml:space="preserve"> PAGEREF _Toc362251567 \h </w:instrText>
            </w:r>
            <w:r w:rsidR="00415C53">
              <w:rPr>
                <w:noProof/>
                <w:webHidden/>
              </w:rPr>
            </w:r>
            <w:r w:rsidR="00415C53">
              <w:rPr>
                <w:noProof/>
                <w:webHidden/>
              </w:rPr>
              <w:fldChar w:fldCharType="separate"/>
            </w:r>
            <w:r w:rsidR="009C1F16">
              <w:rPr>
                <w:noProof/>
                <w:webHidden/>
              </w:rPr>
              <w:t>51</w:t>
            </w:r>
            <w:r w:rsidR="00415C53">
              <w:rPr>
                <w:noProof/>
                <w:webHidden/>
              </w:rPr>
              <w:fldChar w:fldCharType="end"/>
            </w:r>
          </w:hyperlink>
        </w:p>
        <w:p w:rsidR="009C1F16" w:rsidRDefault="007F7108">
          <w:pPr>
            <w:pStyle w:val="11"/>
            <w:tabs>
              <w:tab w:val="left" w:pos="840"/>
              <w:tab w:val="right" w:leader="dot" w:pos="8296"/>
            </w:tabs>
            <w:rPr>
              <w:noProof/>
              <w:kern w:val="2"/>
              <w:sz w:val="21"/>
            </w:rPr>
          </w:pPr>
          <w:hyperlink w:anchor="_Toc362251568" w:history="1">
            <w:r w:rsidR="009C1F16" w:rsidRPr="00B3145C">
              <w:rPr>
                <w:rStyle w:val="af4"/>
                <w:noProof/>
              </w:rPr>
              <w:t>12.</w:t>
            </w:r>
            <w:r w:rsidR="009C1F16">
              <w:rPr>
                <w:noProof/>
                <w:kern w:val="2"/>
                <w:sz w:val="21"/>
              </w:rPr>
              <w:tab/>
            </w:r>
            <w:r w:rsidR="009C1F16" w:rsidRPr="00B3145C">
              <w:rPr>
                <w:rStyle w:val="af4"/>
                <w:rFonts w:hint="eastAsia"/>
                <w:noProof/>
              </w:rPr>
              <w:t>附录</w:t>
            </w:r>
            <w:r w:rsidR="009C1F16" w:rsidRPr="00B3145C">
              <w:rPr>
                <w:rStyle w:val="af4"/>
                <w:noProof/>
              </w:rPr>
              <w:t>-</w:t>
            </w:r>
            <w:r w:rsidR="009C1F16" w:rsidRPr="00B3145C">
              <w:rPr>
                <w:rStyle w:val="af4"/>
                <w:rFonts w:hint="eastAsia"/>
                <w:noProof/>
              </w:rPr>
              <w:t>技术点的突破</w:t>
            </w:r>
            <w:r w:rsidR="009C1F16">
              <w:rPr>
                <w:noProof/>
                <w:webHidden/>
              </w:rPr>
              <w:tab/>
            </w:r>
            <w:r w:rsidR="00415C53">
              <w:rPr>
                <w:noProof/>
                <w:webHidden/>
              </w:rPr>
              <w:fldChar w:fldCharType="begin"/>
            </w:r>
            <w:r w:rsidR="009C1F16">
              <w:rPr>
                <w:noProof/>
                <w:webHidden/>
              </w:rPr>
              <w:instrText xml:space="preserve"> PAGEREF _Toc362251568 \h </w:instrText>
            </w:r>
            <w:r w:rsidR="00415C53">
              <w:rPr>
                <w:noProof/>
                <w:webHidden/>
              </w:rPr>
            </w:r>
            <w:r w:rsidR="00415C53">
              <w:rPr>
                <w:noProof/>
                <w:webHidden/>
              </w:rPr>
              <w:fldChar w:fldCharType="separate"/>
            </w:r>
            <w:r w:rsidR="009C1F16">
              <w:rPr>
                <w:noProof/>
                <w:webHidden/>
              </w:rPr>
              <w:t>52</w:t>
            </w:r>
            <w:r w:rsidR="00415C53">
              <w:rPr>
                <w:noProof/>
                <w:webHidden/>
              </w:rPr>
              <w:fldChar w:fldCharType="end"/>
            </w:r>
          </w:hyperlink>
        </w:p>
        <w:p w:rsidR="00C950EB" w:rsidRDefault="00415C53">
          <w:r>
            <w:rPr>
              <w:b/>
              <w:bCs/>
              <w:lang w:val="zh-CN"/>
            </w:rPr>
            <w:fldChar w:fldCharType="end"/>
          </w:r>
        </w:p>
      </w:sdtContent>
    </w:sdt>
    <w:p w:rsidR="00CA4E6C" w:rsidRDefault="00CA4E6C">
      <w:pPr>
        <w:spacing w:after="200" w:line="276" w:lineRule="auto"/>
      </w:pPr>
    </w:p>
    <w:p w:rsidR="000A245A" w:rsidRPr="00CA4E6C" w:rsidRDefault="00CA4E6C" w:rsidP="00CA4E6C">
      <w:pPr>
        <w:spacing w:after="200" w:line="276" w:lineRule="auto"/>
      </w:pPr>
      <w:r>
        <w:br w:type="page"/>
      </w:r>
    </w:p>
    <w:p w:rsidR="00DA107A" w:rsidRDefault="00DA107A" w:rsidP="00583CAA">
      <w:pPr>
        <w:pStyle w:val="1"/>
      </w:pPr>
      <w:bookmarkStart w:id="7" w:name="_Toc362251507"/>
      <w:r>
        <w:rPr>
          <w:rFonts w:hint="eastAsia"/>
        </w:rPr>
        <w:lastRenderedPageBreak/>
        <w:t>简介</w:t>
      </w:r>
      <w:bookmarkEnd w:id="7"/>
    </w:p>
    <w:p w:rsidR="00373659" w:rsidRPr="00373659" w:rsidRDefault="00373659" w:rsidP="00373659">
      <w:pPr>
        <w:ind w:firstLine="284"/>
      </w:pPr>
      <w:r w:rsidRPr="005A6625">
        <w:t>本文档是在对</w:t>
      </w:r>
      <w:r w:rsidRPr="005A6625">
        <w:t>Trima Accel</w:t>
      </w:r>
      <w:r w:rsidRPr="005A6625">
        <w:t>全自动血液采集装置进行总体分析后，得出的对软件系统的</w:t>
      </w:r>
      <w:r>
        <w:rPr>
          <w:rFonts w:hint="eastAsia"/>
        </w:rPr>
        <w:t>上位的</w:t>
      </w:r>
      <w:r w:rsidRPr="005A6625">
        <w:t>需求说明，旨在描述、总结</w:t>
      </w:r>
      <w:r w:rsidRPr="005A6625">
        <w:t>Trima</w:t>
      </w:r>
      <w:r w:rsidRPr="005A6625">
        <w:t>项目的软件需求，便于后续软件框架功能的规划，工具的选取，编译环境的制定，从而迅速、合理的展开</w:t>
      </w:r>
      <w:r w:rsidRPr="005A6625">
        <w:t>Trima</w:t>
      </w:r>
      <w:r w:rsidRPr="005A6625">
        <w:t>项目</w:t>
      </w:r>
      <w:r>
        <w:rPr>
          <w:rFonts w:hint="eastAsia"/>
        </w:rPr>
        <w:t>。</w:t>
      </w:r>
    </w:p>
    <w:p w:rsidR="001C21D6" w:rsidRDefault="001C21D6" w:rsidP="003E535C">
      <w:pPr>
        <w:pStyle w:val="1"/>
      </w:pPr>
      <w:bookmarkStart w:id="8" w:name="_Toc362251508"/>
      <w:r>
        <w:rPr>
          <w:rFonts w:hint="eastAsia"/>
        </w:rPr>
        <w:t>系统架构</w:t>
      </w:r>
      <w:bookmarkEnd w:id="8"/>
    </w:p>
    <w:p w:rsidR="004F1475" w:rsidRDefault="00B73ABF" w:rsidP="00E74907">
      <w:pPr>
        <w:keepNext/>
        <w:jc w:val="center"/>
      </w:pPr>
      <w:r>
        <w:object w:dxaOrig="6707" w:dyaOrig="706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35.55pt;height:353.2pt" o:ole="">
            <v:imagedata r:id="rId9" o:title=""/>
          </v:shape>
          <o:OLEObject Type="Embed" ProgID="Visio.Drawing.11" ShapeID="_x0000_i1025" DrawAspect="Content" ObjectID="_1443858240" r:id="rId10"/>
        </w:object>
      </w:r>
    </w:p>
    <w:p w:rsidR="00B73ABF" w:rsidRPr="00B73ABF" w:rsidRDefault="004F1475" w:rsidP="00E74907">
      <w:pPr>
        <w:pStyle w:val="a5"/>
        <w:jc w:val="center"/>
      </w:pPr>
      <w:r>
        <w:t xml:space="preserve">Figure </w:t>
      </w:r>
      <w:r w:rsidR="007F7108">
        <w:fldChar w:fldCharType="begin"/>
      </w:r>
      <w:r w:rsidR="007F7108">
        <w:instrText xml:space="preserve"> SEQ Figure \* ARABIC </w:instrText>
      </w:r>
      <w:r w:rsidR="007F7108">
        <w:fldChar w:fldCharType="separate"/>
      </w:r>
      <w:r w:rsidR="00924869">
        <w:rPr>
          <w:noProof/>
        </w:rPr>
        <w:t>1</w:t>
      </w:r>
      <w:r w:rsidR="007F7108">
        <w:rPr>
          <w:noProof/>
        </w:rPr>
        <w:fldChar w:fldCharType="end"/>
      </w:r>
      <w:r>
        <w:rPr>
          <w:rFonts w:hint="eastAsia"/>
        </w:rPr>
        <w:t>总体架构</w:t>
      </w:r>
    </w:p>
    <w:p w:rsidR="001C21D6" w:rsidRDefault="001C21D6" w:rsidP="003E535C">
      <w:pPr>
        <w:pStyle w:val="1"/>
      </w:pPr>
      <w:bookmarkStart w:id="9" w:name="_Toc362251509"/>
      <w:r>
        <w:rPr>
          <w:rFonts w:hint="eastAsia"/>
        </w:rPr>
        <w:t>中心配置</w:t>
      </w:r>
      <w:bookmarkEnd w:id="9"/>
    </w:p>
    <w:p w:rsidR="001C21D6" w:rsidRDefault="001C21D6" w:rsidP="00A3184B">
      <w:pPr>
        <w:pStyle w:val="2"/>
      </w:pPr>
      <w:bookmarkStart w:id="10" w:name="_Toc362251510"/>
      <w:r>
        <w:rPr>
          <w:rFonts w:hint="eastAsia"/>
        </w:rPr>
        <w:t>设计思路</w:t>
      </w:r>
      <w:bookmarkEnd w:id="10"/>
    </w:p>
    <w:p w:rsidR="001C21D6" w:rsidRDefault="001C21D6" w:rsidP="00CC78AB">
      <w:pPr>
        <w:ind w:leftChars="-2" w:left="-4" w:firstLine="420"/>
      </w:pPr>
      <w:r>
        <w:rPr>
          <w:rFonts w:hint="eastAsia"/>
        </w:rPr>
        <w:t>中心配置中主要存放该机器的主要的参数，处于方便维护和架构清晰的考虑，将它的</w:t>
      </w:r>
      <w:r w:rsidR="003E535C">
        <w:rPr>
          <w:rFonts w:hint="eastAsia"/>
        </w:rPr>
        <w:t>架构分为两层，底下是数据库设计层，上面是数据库</w:t>
      </w:r>
      <w:r w:rsidR="003E535C">
        <w:rPr>
          <w:rFonts w:hint="eastAsia"/>
        </w:rPr>
        <w:t>DB-API</w:t>
      </w:r>
      <w:r w:rsidR="003E535C">
        <w:rPr>
          <w:rFonts w:hint="eastAsia"/>
        </w:rPr>
        <w:t>层，调用时不直接查询数据库，而是调用</w:t>
      </w:r>
      <w:r w:rsidR="003E535C">
        <w:rPr>
          <w:rFonts w:hint="eastAsia"/>
        </w:rPr>
        <w:t>DB-API</w:t>
      </w:r>
      <w:r w:rsidR="003E535C">
        <w:rPr>
          <w:rFonts w:hint="eastAsia"/>
        </w:rPr>
        <w:t>层，避免了出现了数据库操作问题而引起的问题。</w:t>
      </w:r>
    </w:p>
    <w:p w:rsidR="001A4865" w:rsidRPr="001A4865" w:rsidRDefault="00552AC2" w:rsidP="001A4865">
      <w:pPr>
        <w:pStyle w:val="2"/>
      </w:pPr>
      <w:bookmarkStart w:id="11" w:name="_Toc362251511"/>
      <w:r>
        <w:rPr>
          <w:rFonts w:hint="eastAsia"/>
        </w:rPr>
        <w:t>数据库设计</w:t>
      </w:r>
      <w:bookmarkEnd w:id="11"/>
    </w:p>
    <w:p w:rsidR="00246F95" w:rsidRDefault="00246F95" w:rsidP="00F9221D">
      <w:pPr>
        <w:pStyle w:val="3"/>
      </w:pPr>
      <w:bookmarkStart w:id="12" w:name="_Toc362251512"/>
      <w:r>
        <w:rPr>
          <w:rFonts w:hint="eastAsia"/>
        </w:rPr>
        <w:t>进入配置</w:t>
      </w:r>
      <w:bookmarkEnd w:id="12"/>
    </w:p>
    <w:p w:rsidR="00D339FF" w:rsidRDefault="00597618" w:rsidP="00246F95">
      <w:r>
        <w:rPr>
          <w:rFonts w:hint="eastAsia"/>
        </w:rPr>
        <w:t>页面概述：下面的页面是</w:t>
      </w:r>
      <w:r>
        <w:rPr>
          <w:rFonts w:hint="eastAsia"/>
        </w:rPr>
        <w:t>Trima</w:t>
      </w:r>
      <w:r>
        <w:rPr>
          <w:rFonts w:hint="eastAsia"/>
        </w:rPr>
        <w:t>中心配置的界面，只有管理员</w:t>
      </w:r>
      <w:r w:rsidR="00D339FF">
        <w:rPr>
          <w:rFonts w:hint="eastAsia"/>
        </w:rPr>
        <w:t>通过输入密码才能</w:t>
      </w:r>
      <w:r>
        <w:rPr>
          <w:rFonts w:hint="eastAsia"/>
        </w:rPr>
        <w:t>进入。</w:t>
      </w:r>
    </w:p>
    <w:p w:rsidR="00D339FF" w:rsidRDefault="001E37D1" w:rsidP="00246F95">
      <w:r>
        <w:rPr>
          <w:rFonts w:hint="eastAsia"/>
        </w:rPr>
        <w:t>Figure3</w:t>
      </w:r>
      <w:r>
        <w:rPr>
          <w:rFonts w:hint="eastAsia"/>
        </w:rPr>
        <w:t>是</w:t>
      </w:r>
      <w:r w:rsidR="00D339FF">
        <w:rPr>
          <w:rFonts w:hint="eastAsia"/>
        </w:rPr>
        <w:t>密码的输入使用的是数字软键盘，后面的数字输入都会使用这个软键盘，建议在上位设计时将它封装成单独的类，</w:t>
      </w:r>
      <w:r w:rsidR="00673AC5">
        <w:rPr>
          <w:rFonts w:hint="eastAsia"/>
        </w:rPr>
        <w:t>创建</w:t>
      </w:r>
      <w:r w:rsidR="00D339FF">
        <w:rPr>
          <w:rFonts w:hint="eastAsia"/>
        </w:rPr>
        <w:t>时只需要提供位置即可。</w:t>
      </w:r>
      <w:r w:rsidR="00F82C31">
        <w:rPr>
          <w:rFonts w:hint="eastAsia"/>
        </w:rPr>
        <w:t>为了方便用户输入方便，我们可以在原有的</w:t>
      </w:r>
      <w:r w:rsidR="00F82C31">
        <w:rPr>
          <w:rFonts w:hint="eastAsia"/>
        </w:rPr>
        <w:t>Trima</w:t>
      </w:r>
      <w:r w:rsidR="00F82C31">
        <w:rPr>
          <w:rFonts w:hint="eastAsia"/>
        </w:rPr>
        <w:t>数字键盘上加上一个小数点的符号。</w:t>
      </w:r>
      <w:r w:rsidR="007D3C48">
        <w:rPr>
          <w:rFonts w:hint="eastAsia"/>
        </w:rPr>
        <w:t>如果需要输入负数</w:t>
      </w:r>
      <w:r w:rsidR="007D3C48">
        <w:rPr>
          <w:rFonts w:hint="eastAsia"/>
        </w:rPr>
        <w:lastRenderedPageBreak/>
        <w:t>则默认不输入，</w:t>
      </w:r>
      <w:r w:rsidR="002567CA">
        <w:rPr>
          <w:rFonts w:hint="eastAsia"/>
        </w:rPr>
        <w:t>负数的情况只有在输入采血压力下限时才有并且范围全是负数，所有我们可以将这个当成正数来处理</w:t>
      </w:r>
      <w:r w:rsidR="000F69B8">
        <w:rPr>
          <w:rFonts w:hint="eastAsia"/>
        </w:rPr>
        <w:t>。</w:t>
      </w:r>
      <w:r w:rsidR="001E4F3C">
        <w:rPr>
          <w:rFonts w:hint="eastAsia"/>
        </w:rPr>
        <w:t>按下回车时得到提交输入的值。</w:t>
      </w:r>
      <w:r w:rsidR="00186064">
        <w:rPr>
          <w:rFonts w:hint="eastAsia"/>
        </w:rPr>
        <w:t>以下的键盘输入均指</w:t>
      </w:r>
      <w:r w:rsidR="00052237">
        <w:rPr>
          <w:rFonts w:hint="eastAsia"/>
        </w:rPr>
        <w:t>这个</w:t>
      </w:r>
      <w:r w:rsidR="00186064">
        <w:rPr>
          <w:rFonts w:hint="eastAsia"/>
        </w:rPr>
        <w:t>数字软键盘。</w:t>
      </w:r>
    </w:p>
    <w:p w:rsidR="001E37D1" w:rsidRDefault="001E37D1" w:rsidP="00246F95">
      <w:r>
        <w:rPr>
          <w:rFonts w:hint="eastAsia"/>
        </w:rPr>
        <w:t>Figure</w:t>
      </w:r>
      <w:r w:rsidR="00FE6DDF">
        <w:rPr>
          <w:rFonts w:hint="eastAsia"/>
        </w:rPr>
        <w:t>2</w:t>
      </w:r>
      <w:r w:rsidR="003D55C6">
        <w:rPr>
          <w:rFonts w:hint="eastAsia"/>
        </w:rPr>
        <w:t>是进入配置的界面</w:t>
      </w:r>
      <w:r>
        <w:rPr>
          <w:rFonts w:hint="eastAsia"/>
        </w:rPr>
        <w:t>。</w:t>
      </w:r>
    </w:p>
    <w:p w:rsidR="00EF3FDA" w:rsidRDefault="00EF3FDA" w:rsidP="00246F95">
      <w:r>
        <w:rPr>
          <w:rFonts w:hint="eastAsia"/>
        </w:rPr>
        <w:t>Figure5</w:t>
      </w:r>
      <w:r>
        <w:rPr>
          <w:rFonts w:hint="eastAsia"/>
        </w:rPr>
        <w:t>是输入密码正确后进入配置主界面。</w:t>
      </w:r>
      <w:r w:rsidR="003611C3">
        <w:rPr>
          <w:rFonts w:hint="eastAsia"/>
        </w:rPr>
        <w:t>密码不正确显示“献血者</w:t>
      </w:r>
      <w:r w:rsidR="003611C3">
        <w:rPr>
          <w:rFonts w:hint="eastAsia"/>
        </w:rPr>
        <w:t>/</w:t>
      </w:r>
      <w:r w:rsidR="003611C3">
        <w:rPr>
          <w:rFonts w:hint="eastAsia"/>
        </w:rPr>
        <w:t>装载系统主屏幕</w:t>
      </w:r>
      <w:r w:rsidR="006447B7">
        <w:rPr>
          <w:rFonts w:hint="eastAsia"/>
        </w:rPr>
        <w:t>”</w:t>
      </w:r>
    </w:p>
    <w:p w:rsidR="00171899" w:rsidRDefault="007C7B43" w:rsidP="00F5221B">
      <w:pPr>
        <w:keepNext/>
        <w:jc w:val="center"/>
      </w:pPr>
      <w:r>
        <w:rPr>
          <w:noProof/>
        </w:rPr>
        <w:drawing>
          <wp:inline distT="0" distB="0" distL="0" distR="0">
            <wp:extent cx="4267200" cy="297180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4267200" cy="2971800"/>
                    </a:xfrm>
                    <a:prstGeom prst="rect">
                      <a:avLst/>
                    </a:prstGeom>
                  </pic:spPr>
                </pic:pic>
              </a:graphicData>
            </a:graphic>
          </wp:inline>
        </w:drawing>
      </w:r>
    </w:p>
    <w:p w:rsidR="007C7B43" w:rsidRDefault="00171899" w:rsidP="00171899">
      <w:pPr>
        <w:pStyle w:val="a5"/>
        <w:jc w:val="center"/>
      </w:pPr>
      <w:r>
        <w:t xml:space="preserve">Figure </w:t>
      </w:r>
      <w:r w:rsidR="007F7108">
        <w:fldChar w:fldCharType="begin"/>
      </w:r>
      <w:r w:rsidR="007F7108">
        <w:instrText xml:space="preserve"> SEQ Figure \* ARABIC </w:instrText>
      </w:r>
      <w:r w:rsidR="007F7108">
        <w:fldChar w:fldCharType="separate"/>
      </w:r>
      <w:r w:rsidR="00924869">
        <w:rPr>
          <w:noProof/>
        </w:rPr>
        <w:t>2</w:t>
      </w:r>
      <w:r w:rsidR="007F7108">
        <w:rPr>
          <w:noProof/>
        </w:rPr>
        <w:fldChar w:fldCharType="end"/>
      </w:r>
      <w:r>
        <w:rPr>
          <w:rFonts w:hint="eastAsia"/>
        </w:rPr>
        <w:t>进入配置页面</w:t>
      </w:r>
    </w:p>
    <w:p w:rsidR="007C7B43" w:rsidRDefault="007C7B43" w:rsidP="001E4F3C">
      <w:pPr>
        <w:keepNext/>
      </w:pPr>
    </w:p>
    <w:p w:rsidR="001E4F3C" w:rsidRDefault="001E4F3C" w:rsidP="001E4F3C">
      <w:pPr>
        <w:keepNext/>
      </w:pPr>
      <w:r>
        <w:rPr>
          <w:noProof/>
        </w:rPr>
        <w:drawing>
          <wp:inline distT="0" distB="0" distL="0" distR="0">
            <wp:extent cx="1809750" cy="234315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1809750" cy="2343150"/>
                    </a:xfrm>
                    <a:prstGeom prst="rect">
                      <a:avLst/>
                    </a:prstGeom>
                  </pic:spPr>
                </pic:pic>
              </a:graphicData>
            </a:graphic>
          </wp:inline>
        </w:drawing>
      </w:r>
    </w:p>
    <w:p w:rsidR="001E4F3C" w:rsidRDefault="001E4F3C" w:rsidP="001E4F3C">
      <w:pPr>
        <w:pStyle w:val="a5"/>
        <w:ind w:firstLine="420"/>
      </w:pPr>
      <w:r>
        <w:t xml:space="preserve">Figure </w:t>
      </w:r>
      <w:r w:rsidR="007F7108">
        <w:fldChar w:fldCharType="begin"/>
      </w:r>
      <w:r w:rsidR="007F7108">
        <w:instrText xml:space="preserve"> SEQ Figure \* ARABIC </w:instrText>
      </w:r>
      <w:r w:rsidR="007F7108">
        <w:fldChar w:fldCharType="separate"/>
      </w:r>
      <w:r w:rsidR="00924869">
        <w:rPr>
          <w:noProof/>
        </w:rPr>
        <w:t>3</w:t>
      </w:r>
      <w:r w:rsidR="007F7108">
        <w:rPr>
          <w:noProof/>
        </w:rPr>
        <w:fldChar w:fldCharType="end"/>
      </w:r>
      <w:r>
        <w:rPr>
          <w:rFonts w:hint="eastAsia"/>
        </w:rPr>
        <w:t>数字软键盘界面</w:t>
      </w:r>
    </w:p>
    <w:p w:rsidR="001E4F3C" w:rsidRPr="001E4F3C" w:rsidRDefault="001E4F3C" w:rsidP="001E4F3C"/>
    <w:p w:rsidR="001E37D1" w:rsidRDefault="00246F95" w:rsidP="001E37D1">
      <w:pPr>
        <w:keepNext/>
      </w:pPr>
      <w:r>
        <w:rPr>
          <w:noProof/>
        </w:rPr>
        <w:lastRenderedPageBreak/>
        <w:drawing>
          <wp:inline distT="0" distB="0" distL="0" distR="0">
            <wp:extent cx="4876800" cy="36576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4876800" cy="3657600"/>
                    </a:xfrm>
                    <a:prstGeom prst="rect">
                      <a:avLst/>
                    </a:prstGeom>
                  </pic:spPr>
                </pic:pic>
              </a:graphicData>
            </a:graphic>
          </wp:inline>
        </w:drawing>
      </w:r>
    </w:p>
    <w:p w:rsidR="001E37D1" w:rsidRPr="001E37D1" w:rsidRDefault="001E37D1" w:rsidP="001E37D1">
      <w:pPr>
        <w:pStyle w:val="a5"/>
        <w:ind w:firstLine="420"/>
      </w:pPr>
      <w:r>
        <w:t xml:space="preserve">Figure </w:t>
      </w:r>
      <w:r w:rsidR="007F7108">
        <w:fldChar w:fldCharType="begin"/>
      </w:r>
      <w:r w:rsidR="007F7108">
        <w:instrText xml:space="preserve"> SEQ Figure \* ARABIC </w:instrText>
      </w:r>
      <w:r w:rsidR="007F7108">
        <w:fldChar w:fldCharType="separate"/>
      </w:r>
      <w:r w:rsidR="00924869">
        <w:rPr>
          <w:noProof/>
        </w:rPr>
        <w:t>4</w:t>
      </w:r>
      <w:r w:rsidR="007F7108">
        <w:rPr>
          <w:noProof/>
        </w:rPr>
        <w:fldChar w:fldCharType="end"/>
      </w:r>
      <w:r w:rsidR="00EF3FDA">
        <w:rPr>
          <w:rFonts w:hint="eastAsia"/>
        </w:rPr>
        <w:t>需要</w:t>
      </w:r>
      <w:r>
        <w:rPr>
          <w:rFonts w:hint="eastAsia"/>
        </w:rPr>
        <w:t>输入密码进入配置界面</w:t>
      </w:r>
    </w:p>
    <w:p w:rsidR="00EF3FDA" w:rsidRDefault="00246F95" w:rsidP="00EF3FDA">
      <w:pPr>
        <w:keepNext/>
      </w:pPr>
      <w:r>
        <w:rPr>
          <w:noProof/>
        </w:rPr>
        <w:drawing>
          <wp:inline distT="0" distB="0" distL="0" distR="0">
            <wp:extent cx="5274310" cy="4036312"/>
            <wp:effectExtent l="0" t="0" r="2540" b="254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274310" cy="4036312"/>
                    </a:xfrm>
                    <a:prstGeom prst="rect">
                      <a:avLst/>
                    </a:prstGeom>
                  </pic:spPr>
                </pic:pic>
              </a:graphicData>
            </a:graphic>
          </wp:inline>
        </w:drawing>
      </w:r>
    </w:p>
    <w:p w:rsidR="00246F95" w:rsidRPr="00246F95" w:rsidRDefault="00EF3FDA" w:rsidP="00EF3FDA">
      <w:pPr>
        <w:pStyle w:val="a5"/>
        <w:jc w:val="center"/>
      </w:pPr>
      <w:r>
        <w:t xml:space="preserve">Figure </w:t>
      </w:r>
      <w:r w:rsidR="007F7108">
        <w:fldChar w:fldCharType="begin"/>
      </w:r>
      <w:r w:rsidR="007F7108">
        <w:instrText xml:space="preserve"> SEQ Figure \* ARABIC </w:instrText>
      </w:r>
      <w:r w:rsidR="007F7108">
        <w:fldChar w:fldCharType="separate"/>
      </w:r>
      <w:r w:rsidR="00924869">
        <w:rPr>
          <w:noProof/>
        </w:rPr>
        <w:t>5</w:t>
      </w:r>
      <w:r w:rsidR="007F7108">
        <w:rPr>
          <w:noProof/>
        </w:rPr>
        <w:fldChar w:fldCharType="end"/>
      </w:r>
      <w:r>
        <w:rPr>
          <w:rFonts w:hint="eastAsia"/>
        </w:rPr>
        <w:t>配置主界面</w:t>
      </w:r>
    </w:p>
    <w:p w:rsidR="00552AC2" w:rsidRDefault="006C3700" w:rsidP="00AB11F7">
      <w:pPr>
        <w:pStyle w:val="3"/>
      </w:pPr>
      <w:bookmarkStart w:id="13" w:name="_Toc362251513"/>
      <w:r>
        <w:rPr>
          <w:rFonts w:hint="eastAsia"/>
        </w:rPr>
        <w:t>语言单位</w:t>
      </w:r>
      <w:bookmarkEnd w:id="13"/>
    </w:p>
    <w:p w:rsidR="00755691" w:rsidRDefault="00755691" w:rsidP="00755691">
      <w:pPr>
        <w:pStyle w:val="ab"/>
        <w:numPr>
          <w:ilvl w:val="0"/>
          <w:numId w:val="4"/>
        </w:numPr>
      </w:pPr>
      <w:r>
        <w:rPr>
          <w:rFonts w:hint="eastAsia"/>
        </w:rPr>
        <w:t>表设计</w:t>
      </w:r>
      <w:r w:rsidR="00F24078">
        <w:rPr>
          <w:rFonts w:hint="eastAsia"/>
        </w:rPr>
        <w:t>(Language</w:t>
      </w:r>
      <w:r w:rsidR="001B3CEB">
        <w:rPr>
          <w:rFonts w:hint="eastAsia"/>
        </w:rPr>
        <w:t xml:space="preserve">Unit </w:t>
      </w:r>
      <w:r w:rsidR="00F24078">
        <w:rPr>
          <w:rFonts w:hint="eastAsia"/>
        </w:rPr>
        <w:t>_</w:t>
      </w:r>
      <w:r w:rsidR="001B3CEB">
        <w:rPr>
          <w:rFonts w:hint="eastAsia"/>
        </w:rPr>
        <w:t>Table)</w:t>
      </w:r>
    </w:p>
    <w:tbl>
      <w:tblPr>
        <w:tblStyle w:val="af3"/>
        <w:tblW w:w="0" w:type="auto"/>
        <w:tblInd w:w="360" w:type="dxa"/>
        <w:tblLook w:val="04A0" w:firstRow="1" w:lastRow="0" w:firstColumn="1" w:lastColumn="0" w:noHBand="0" w:noVBand="1"/>
      </w:tblPr>
      <w:tblGrid>
        <w:gridCol w:w="2016"/>
        <w:gridCol w:w="1418"/>
        <w:gridCol w:w="2268"/>
        <w:gridCol w:w="2460"/>
      </w:tblGrid>
      <w:tr w:rsidR="00161420" w:rsidTr="00161420">
        <w:tc>
          <w:tcPr>
            <w:tcW w:w="2016" w:type="dxa"/>
          </w:tcPr>
          <w:p w:rsidR="00161420" w:rsidRDefault="00161420" w:rsidP="00755691">
            <w:pPr>
              <w:pStyle w:val="ab"/>
              <w:ind w:left="0"/>
            </w:pPr>
            <w:r>
              <w:rPr>
                <w:rFonts w:hint="eastAsia"/>
              </w:rPr>
              <w:lastRenderedPageBreak/>
              <w:t>字段名</w:t>
            </w:r>
          </w:p>
        </w:tc>
        <w:tc>
          <w:tcPr>
            <w:tcW w:w="1418" w:type="dxa"/>
          </w:tcPr>
          <w:p w:rsidR="00161420" w:rsidRDefault="00161420" w:rsidP="00755691">
            <w:pPr>
              <w:pStyle w:val="ab"/>
              <w:ind w:left="0"/>
            </w:pPr>
            <w:r>
              <w:rPr>
                <w:rFonts w:hint="eastAsia"/>
              </w:rPr>
              <w:t>字段类型</w:t>
            </w:r>
          </w:p>
        </w:tc>
        <w:tc>
          <w:tcPr>
            <w:tcW w:w="2268" w:type="dxa"/>
          </w:tcPr>
          <w:p w:rsidR="00161420" w:rsidRDefault="00161420" w:rsidP="00755691">
            <w:pPr>
              <w:pStyle w:val="ab"/>
              <w:ind w:left="0"/>
            </w:pPr>
            <w:r>
              <w:rPr>
                <w:rFonts w:hint="eastAsia"/>
              </w:rPr>
              <w:t>有效输入</w:t>
            </w:r>
          </w:p>
        </w:tc>
        <w:tc>
          <w:tcPr>
            <w:tcW w:w="2460" w:type="dxa"/>
          </w:tcPr>
          <w:p w:rsidR="00161420" w:rsidRDefault="00161420" w:rsidP="00755691">
            <w:pPr>
              <w:pStyle w:val="ab"/>
              <w:ind w:left="0"/>
            </w:pPr>
            <w:r>
              <w:rPr>
                <w:rFonts w:hint="eastAsia"/>
              </w:rPr>
              <w:t>说明</w:t>
            </w:r>
          </w:p>
        </w:tc>
      </w:tr>
      <w:tr w:rsidR="0048294A" w:rsidTr="00161420">
        <w:tc>
          <w:tcPr>
            <w:tcW w:w="2016" w:type="dxa"/>
          </w:tcPr>
          <w:p w:rsidR="0048294A" w:rsidRDefault="00BA4F8D" w:rsidP="00755691">
            <w:pPr>
              <w:pStyle w:val="ab"/>
              <w:ind w:left="0"/>
            </w:pPr>
            <w:r>
              <w:rPr>
                <w:rFonts w:hint="eastAsia"/>
              </w:rPr>
              <w:t>ID</w:t>
            </w:r>
          </w:p>
        </w:tc>
        <w:tc>
          <w:tcPr>
            <w:tcW w:w="1418" w:type="dxa"/>
          </w:tcPr>
          <w:p w:rsidR="0048294A" w:rsidRDefault="0048294A" w:rsidP="00755691">
            <w:pPr>
              <w:pStyle w:val="ab"/>
              <w:ind w:left="0"/>
            </w:pPr>
            <w:r>
              <w:t>I</w:t>
            </w:r>
            <w:r>
              <w:rPr>
                <w:rFonts w:hint="eastAsia"/>
              </w:rPr>
              <w:t>nt</w:t>
            </w:r>
          </w:p>
        </w:tc>
        <w:tc>
          <w:tcPr>
            <w:tcW w:w="2268" w:type="dxa"/>
          </w:tcPr>
          <w:p w:rsidR="0048294A" w:rsidRDefault="0048294A" w:rsidP="00755691">
            <w:pPr>
              <w:pStyle w:val="ab"/>
              <w:ind w:left="0"/>
            </w:pPr>
            <w:r>
              <w:rPr>
                <w:rFonts w:hint="eastAsia"/>
              </w:rPr>
              <w:t>自动</w:t>
            </w:r>
            <w:r w:rsidR="00BA4F8D">
              <w:rPr>
                <w:rFonts w:hint="eastAsia"/>
              </w:rPr>
              <w:t>增长</w:t>
            </w:r>
          </w:p>
        </w:tc>
        <w:tc>
          <w:tcPr>
            <w:tcW w:w="2460" w:type="dxa"/>
          </w:tcPr>
          <w:p w:rsidR="0048294A" w:rsidRDefault="0048294A" w:rsidP="00755691">
            <w:pPr>
              <w:pStyle w:val="ab"/>
              <w:ind w:left="0"/>
            </w:pPr>
            <w:r>
              <w:rPr>
                <w:rFonts w:hint="eastAsia"/>
              </w:rPr>
              <w:t>主键</w:t>
            </w:r>
          </w:p>
        </w:tc>
      </w:tr>
      <w:tr w:rsidR="00161420" w:rsidTr="00161420">
        <w:tc>
          <w:tcPr>
            <w:tcW w:w="2016" w:type="dxa"/>
          </w:tcPr>
          <w:p w:rsidR="00161420" w:rsidRDefault="006C4784" w:rsidP="00755691">
            <w:pPr>
              <w:pStyle w:val="ab"/>
              <w:ind w:left="0"/>
            </w:pPr>
            <w:r>
              <w:rPr>
                <w:rFonts w:hint="eastAsia"/>
              </w:rPr>
              <w:t>Language(</w:t>
            </w:r>
            <w:r>
              <w:rPr>
                <w:rFonts w:hint="eastAsia"/>
              </w:rPr>
              <w:t>语言</w:t>
            </w:r>
            <w:r>
              <w:rPr>
                <w:rFonts w:hint="eastAsia"/>
              </w:rPr>
              <w:t>)</w:t>
            </w:r>
          </w:p>
        </w:tc>
        <w:tc>
          <w:tcPr>
            <w:tcW w:w="1418" w:type="dxa"/>
          </w:tcPr>
          <w:p w:rsidR="00161420" w:rsidRDefault="00B92F18" w:rsidP="00755691">
            <w:pPr>
              <w:pStyle w:val="ab"/>
              <w:ind w:left="0"/>
            </w:pPr>
            <w:r>
              <w:t>I</w:t>
            </w:r>
            <w:r>
              <w:rPr>
                <w:rFonts w:hint="eastAsia"/>
              </w:rPr>
              <w:t>nt</w:t>
            </w:r>
          </w:p>
        </w:tc>
        <w:tc>
          <w:tcPr>
            <w:tcW w:w="2268" w:type="dxa"/>
          </w:tcPr>
          <w:p w:rsidR="00161420" w:rsidRDefault="00656092" w:rsidP="00656092">
            <w:pPr>
              <w:pStyle w:val="ab"/>
              <w:ind w:left="0"/>
            </w:pPr>
            <w:r>
              <w:rPr>
                <w:rFonts w:hint="eastAsia"/>
              </w:rPr>
              <w:t>英文和中文</w:t>
            </w:r>
            <w:r>
              <w:rPr>
                <w:rFonts w:hint="eastAsia"/>
              </w:rPr>
              <w:t>(</w:t>
            </w:r>
            <w:r>
              <w:rPr>
                <w:rFonts w:hint="eastAsia"/>
              </w:rPr>
              <w:t>关于中英文的实现方式见下</w:t>
            </w:r>
            <w:r>
              <w:rPr>
                <w:rFonts w:hint="eastAsia"/>
              </w:rPr>
              <w:t>)</w:t>
            </w:r>
          </w:p>
        </w:tc>
        <w:tc>
          <w:tcPr>
            <w:tcW w:w="2460" w:type="dxa"/>
          </w:tcPr>
          <w:p w:rsidR="00B10072" w:rsidRDefault="00161420" w:rsidP="00656092">
            <w:pPr>
              <w:pStyle w:val="ab"/>
              <w:ind w:left="0"/>
            </w:pPr>
            <w:r>
              <w:rPr>
                <w:rFonts w:hint="eastAsia"/>
              </w:rPr>
              <w:t>配置界面的语言</w:t>
            </w:r>
            <w:r>
              <w:rPr>
                <w:rFonts w:hint="eastAsia"/>
              </w:rPr>
              <w:t>/</w:t>
            </w:r>
            <w:r>
              <w:rPr>
                <w:rFonts w:hint="eastAsia"/>
              </w:rPr>
              <w:t>单位按钮</w:t>
            </w:r>
            <w:r w:rsidR="00A47889">
              <w:rPr>
                <w:rFonts w:hint="eastAsia"/>
              </w:rPr>
              <w:t>，默认</w:t>
            </w:r>
            <w:r w:rsidR="00656092">
              <w:rPr>
                <w:rFonts w:hint="eastAsia"/>
              </w:rPr>
              <w:t>中文，</w:t>
            </w:r>
            <w:r w:rsidR="00656092">
              <w:rPr>
                <w:rFonts w:hint="eastAsia"/>
              </w:rPr>
              <w:t>000</w:t>
            </w:r>
            <w:r w:rsidR="00656092">
              <w:rPr>
                <w:rFonts w:hint="eastAsia"/>
              </w:rPr>
              <w:t>表示中文；</w:t>
            </w:r>
            <w:r w:rsidR="00656092">
              <w:rPr>
                <w:rFonts w:hint="eastAsia"/>
              </w:rPr>
              <w:t>001</w:t>
            </w:r>
            <w:r w:rsidR="00656092">
              <w:rPr>
                <w:rFonts w:hint="eastAsia"/>
              </w:rPr>
              <w:t>表示英文</w:t>
            </w:r>
          </w:p>
        </w:tc>
      </w:tr>
      <w:tr w:rsidR="00161420" w:rsidTr="00161420">
        <w:tc>
          <w:tcPr>
            <w:tcW w:w="2016" w:type="dxa"/>
          </w:tcPr>
          <w:p w:rsidR="00161420" w:rsidRPr="00161420" w:rsidRDefault="00161420" w:rsidP="00755691">
            <w:pPr>
              <w:pStyle w:val="ab"/>
              <w:ind w:left="0"/>
            </w:pPr>
            <w:r>
              <w:rPr>
                <w:rFonts w:hint="eastAsia"/>
              </w:rPr>
              <w:t>Height</w:t>
            </w:r>
            <w:r w:rsidR="006C4784">
              <w:rPr>
                <w:rFonts w:hint="eastAsia"/>
              </w:rPr>
              <w:t>(</w:t>
            </w:r>
            <w:r w:rsidR="006C4784">
              <w:rPr>
                <w:rFonts w:hint="eastAsia"/>
              </w:rPr>
              <w:t>高度</w:t>
            </w:r>
            <w:r w:rsidR="006C4784">
              <w:rPr>
                <w:rFonts w:hint="eastAsia"/>
              </w:rPr>
              <w:t>)</w:t>
            </w:r>
          </w:p>
        </w:tc>
        <w:tc>
          <w:tcPr>
            <w:tcW w:w="1418" w:type="dxa"/>
          </w:tcPr>
          <w:p w:rsidR="00B97BE1" w:rsidRDefault="00B92F18" w:rsidP="00755691">
            <w:pPr>
              <w:pStyle w:val="ab"/>
              <w:ind w:left="0"/>
            </w:pPr>
            <w:r>
              <w:t>I</w:t>
            </w:r>
            <w:r>
              <w:rPr>
                <w:rFonts w:hint="eastAsia"/>
              </w:rPr>
              <w:t>nt</w:t>
            </w:r>
          </w:p>
        </w:tc>
        <w:tc>
          <w:tcPr>
            <w:tcW w:w="2268" w:type="dxa"/>
          </w:tcPr>
          <w:p w:rsidR="00B97BE1" w:rsidRDefault="00B97BE1" w:rsidP="00B97BE1">
            <w:pPr>
              <w:pStyle w:val="ab"/>
              <w:ind w:left="0"/>
            </w:pPr>
            <w:r>
              <w:rPr>
                <w:rFonts w:hint="eastAsia"/>
              </w:rPr>
              <w:t>英尺</w:t>
            </w:r>
            <w:r>
              <w:rPr>
                <w:rFonts w:hint="eastAsia"/>
              </w:rPr>
              <w:t>/</w:t>
            </w:r>
            <w:r>
              <w:rPr>
                <w:rFonts w:hint="eastAsia"/>
              </w:rPr>
              <w:t>英寸</w:t>
            </w:r>
            <w:r>
              <w:rPr>
                <w:rFonts w:hint="eastAsia"/>
              </w:rPr>
              <w:t>(ft/in)</w:t>
            </w:r>
          </w:p>
          <w:p w:rsidR="00161420" w:rsidRDefault="00B97BE1" w:rsidP="00B97BE1">
            <w:pPr>
              <w:pStyle w:val="ab"/>
              <w:ind w:left="0"/>
            </w:pPr>
            <w:r>
              <w:rPr>
                <w:rFonts w:hint="eastAsia"/>
              </w:rPr>
              <w:t>厘米</w:t>
            </w:r>
            <w:r>
              <w:rPr>
                <w:rFonts w:hint="eastAsia"/>
              </w:rPr>
              <w:t>(cm)</w:t>
            </w:r>
          </w:p>
        </w:tc>
        <w:tc>
          <w:tcPr>
            <w:tcW w:w="2460" w:type="dxa"/>
          </w:tcPr>
          <w:p w:rsidR="00161420" w:rsidRDefault="00161420" w:rsidP="005C186D">
            <w:pPr>
              <w:pStyle w:val="ab"/>
              <w:ind w:left="0"/>
            </w:pPr>
            <w:r>
              <w:rPr>
                <w:rFonts w:hint="eastAsia"/>
              </w:rPr>
              <w:t>度量单位</w:t>
            </w:r>
            <w:r w:rsidR="00A47889">
              <w:rPr>
                <w:rFonts w:hint="eastAsia"/>
              </w:rPr>
              <w:t>默认</w:t>
            </w:r>
            <w:r w:rsidR="005C186D">
              <w:rPr>
                <w:rFonts w:hint="eastAsia"/>
              </w:rPr>
              <w:t>厘米</w:t>
            </w:r>
            <w:r w:rsidR="00B92F18">
              <w:rPr>
                <w:rFonts w:hint="eastAsia"/>
              </w:rPr>
              <w:t>，</w:t>
            </w:r>
            <w:r w:rsidR="00B92F18">
              <w:rPr>
                <w:rFonts w:hint="eastAsia"/>
              </w:rPr>
              <w:t>0</w:t>
            </w:r>
            <w:r w:rsidR="005C186D">
              <w:rPr>
                <w:rFonts w:hint="eastAsia"/>
              </w:rPr>
              <w:t>表示厘米</w:t>
            </w:r>
            <w:r w:rsidR="00B92F18">
              <w:rPr>
                <w:rFonts w:hint="eastAsia"/>
              </w:rPr>
              <w:t>，</w:t>
            </w:r>
            <w:r w:rsidR="00B92F18">
              <w:rPr>
                <w:rFonts w:hint="eastAsia"/>
              </w:rPr>
              <w:t>1</w:t>
            </w:r>
            <w:r w:rsidR="00B92F18">
              <w:rPr>
                <w:rFonts w:hint="eastAsia"/>
              </w:rPr>
              <w:t>表示</w:t>
            </w:r>
            <w:r w:rsidR="005C186D">
              <w:rPr>
                <w:rFonts w:hint="eastAsia"/>
              </w:rPr>
              <w:t>英寸</w:t>
            </w:r>
          </w:p>
        </w:tc>
      </w:tr>
      <w:tr w:rsidR="00161420" w:rsidTr="00161420">
        <w:tc>
          <w:tcPr>
            <w:tcW w:w="2016" w:type="dxa"/>
          </w:tcPr>
          <w:p w:rsidR="00161420" w:rsidRDefault="00161420" w:rsidP="00755691">
            <w:pPr>
              <w:pStyle w:val="ab"/>
              <w:ind w:left="0"/>
            </w:pPr>
            <w:r>
              <w:rPr>
                <w:rFonts w:hint="eastAsia"/>
              </w:rPr>
              <w:t>Weight</w:t>
            </w:r>
            <w:r w:rsidR="006C4784">
              <w:rPr>
                <w:rFonts w:hint="eastAsia"/>
              </w:rPr>
              <w:t>(</w:t>
            </w:r>
            <w:r w:rsidR="006C4784">
              <w:rPr>
                <w:rFonts w:hint="eastAsia"/>
              </w:rPr>
              <w:t>重量</w:t>
            </w:r>
            <w:r w:rsidR="006C4784">
              <w:rPr>
                <w:rFonts w:hint="eastAsia"/>
              </w:rPr>
              <w:t>)</w:t>
            </w:r>
          </w:p>
        </w:tc>
        <w:tc>
          <w:tcPr>
            <w:tcW w:w="1418" w:type="dxa"/>
          </w:tcPr>
          <w:p w:rsidR="00161420" w:rsidRDefault="00B92F18" w:rsidP="00755691">
            <w:pPr>
              <w:pStyle w:val="ab"/>
              <w:ind w:left="0"/>
            </w:pPr>
            <w:r>
              <w:t>I</w:t>
            </w:r>
            <w:r>
              <w:rPr>
                <w:rFonts w:hint="eastAsia"/>
              </w:rPr>
              <w:t>nt</w:t>
            </w:r>
          </w:p>
        </w:tc>
        <w:tc>
          <w:tcPr>
            <w:tcW w:w="2268" w:type="dxa"/>
          </w:tcPr>
          <w:p w:rsidR="00161420" w:rsidRDefault="00A47889" w:rsidP="00755691">
            <w:pPr>
              <w:pStyle w:val="ab"/>
              <w:ind w:left="0"/>
            </w:pPr>
            <w:r>
              <w:rPr>
                <w:rFonts w:hint="eastAsia"/>
              </w:rPr>
              <w:t>磅</w:t>
            </w:r>
            <w:r>
              <w:rPr>
                <w:rFonts w:hint="eastAsia"/>
              </w:rPr>
              <w:t xml:space="preserve">(lb) </w:t>
            </w:r>
            <w:r>
              <w:rPr>
                <w:rFonts w:hint="eastAsia"/>
              </w:rPr>
              <w:t>公斤</w:t>
            </w:r>
            <w:r>
              <w:rPr>
                <w:rFonts w:hint="eastAsia"/>
              </w:rPr>
              <w:t>(kg)</w:t>
            </w:r>
          </w:p>
        </w:tc>
        <w:tc>
          <w:tcPr>
            <w:tcW w:w="2460" w:type="dxa"/>
          </w:tcPr>
          <w:p w:rsidR="00161420" w:rsidRDefault="00A47889" w:rsidP="00465D88">
            <w:pPr>
              <w:pStyle w:val="ab"/>
              <w:ind w:left="0"/>
            </w:pPr>
            <w:r>
              <w:rPr>
                <w:rFonts w:hint="eastAsia"/>
              </w:rPr>
              <w:t>度量单位，</w:t>
            </w:r>
            <w:r w:rsidR="00465D88">
              <w:rPr>
                <w:rFonts w:hint="eastAsia"/>
              </w:rPr>
              <w:t>默认公斤</w:t>
            </w:r>
            <w:r w:rsidR="00B92F18">
              <w:rPr>
                <w:rFonts w:hint="eastAsia"/>
              </w:rPr>
              <w:t>，</w:t>
            </w:r>
            <w:r w:rsidR="00B92F18">
              <w:rPr>
                <w:rFonts w:hint="eastAsia"/>
              </w:rPr>
              <w:t>0</w:t>
            </w:r>
            <w:r w:rsidR="00465D88">
              <w:rPr>
                <w:rFonts w:hint="eastAsia"/>
              </w:rPr>
              <w:t>表示公斤</w:t>
            </w:r>
            <w:r w:rsidR="00B92F18">
              <w:rPr>
                <w:rFonts w:hint="eastAsia"/>
              </w:rPr>
              <w:t>，</w:t>
            </w:r>
            <w:r w:rsidR="00B92F18">
              <w:rPr>
                <w:rFonts w:hint="eastAsia"/>
              </w:rPr>
              <w:t>1</w:t>
            </w:r>
            <w:r w:rsidR="00B92F18">
              <w:rPr>
                <w:rFonts w:hint="eastAsia"/>
              </w:rPr>
              <w:t>表示</w:t>
            </w:r>
            <w:r w:rsidR="00465D88">
              <w:rPr>
                <w:rFonts w:hint="eastAsia"/>
              </w:rPr>
              <w:t>磅</w:t>
            </w:r>
          </w:p>
        </w:tc>
      </w:tr>
      <w:tr w:rsidR="00161420" w:rsidTr="00161420">
        <w:tc>
          <w:tcPr>
            <w:tcW w:w="2016" w:type="dxa"/>
          </w:tcPr>
          <w:p w:rsidR="00161420" w:rsidRDefault="00161420" w:rsidP="00755691">
            <w:pPr>
              <w:pStyle w:val="ab"/>
              <w:ind w:left="0"/>
            </w:pPr>
            <w:r>
              <w:rPr>
                <w:rFonts w:hint="eastAsia"/>
              </w:rPr>
              <w:t>PointLength</w:t>
            </w:r>
            <w:r w:rsidR="006C4784">
              <w:rPr>
                <w:rFonts w:hint="eastAsia"/>
              </w:rPr>
              <w:t>(</w:t>
            </w:r>
            <w:r w:rsidR="006C4784">
              <w:rPr>
                <w:rFonts w:hint="eastAsia"/>
              </w:rPr>
              <w:t>小数点位数</w:t>
            </w:r>
            <w:r w:rsidR="006C4784">
              <w:rPr>
                <w:rFonts w:hint="eastAsia"/>
              </w:rPr>
              <w:t>)</w:t>
            </w:r>
          </w:p>
        </w:tc>
        <w:tc>
          <w:tcPr>
            <w:tcW w:w="1418" w:type="dxa"/>
          </w:tcPr>
          <w:p w:rsidR="00161420" w:rsidRDefault="00B92F18" w:rsidP="00755691">
            <w:pPr>
              <w:pStyle w:val="ab"/>
              <w:ind w:left="0"/>
            </w:pPr>
            <w:r>
              <w:t>I</w:t>
            </w:r>
            <w:r>
              <w:rPr>
                <w:rFonts w:hint="eastAsia"/>
              </w:rPr>
              <w:t>nt</w:t>
            </w:r>
          </w:p>
        </w:tc>
        <w:tc>
          <w:tcPr>
            <w:tcW w:w="2268" w:type="dxa"/>
          </w:tcPr>
          <w:p w:rsidR="00161420" w:rsidRDefault="00A47889" w:rsidP="00755691">
            <w:pPr>
              <w:pStyle w:val="ab"/>
              <w:ind w:left="0"/>
            </w:pPr>
            <w:r>
              <w:rPr>
                <w:rFonts w:hint="eastAsia"/>
              </w:rPr>
              <w:t>0,000.00</w:t>
            </w:r>
            <w:r w:rsidR="007460F8">
              <w:rPr>
                <w:rFonts w:hint="eastAsia"/>
              </w:rPr>
              <w:t>的格式</w:t>
            </w:r>
          </w:p>
          <w:p w:rsidR="00A47889" w:rsidRDefault="00A47889" w:rsidP="00755691">
            <w:pPr>
              <w:pStyle w:val="ab"/>
              <w:ind w:left="0"/>
            </w:pPr>
            <w:r>
              <w:rPr>
                <w:rFonts w:hint="eastAsia"/>
              </w:rPr>
              <w:t>0.000,00</w:t>
            </w:r>
            <w:r w:rsidR="007460F8">
              <w:rPr>
                <w:rFonts w:hint="eastAsia"/>
              </w:rPr>
              <w:t>的格式</w:t>
            </w:r>
          </w:p>
        </w:tc>
        <w:tc>
          <w:tcPr>
            <w:tcW w:w="2460" w:type="dxa"/>
          </w:tcPr>
          <w:p w:rsidR="00161420" w:rsidRDefault="00A47889" w:rsidP="00755691">
            <w:pPr>
              <w:pStyle w:val="ab"/>
              <w:ind w:left="0"/>
            </w:pPr>
            <w:r>
              <w:rPr>
                <w:rFonts w:hint="eastAsia"/>
              </w:rPr>
              <w:t>小数点位数，默认</w:t>
            </w:r>
            <w:r>
              <w:rPr>
                <w:rFonts w:hint="eastAsia"/>
              </w:rPr>
              <w:t>0,000.00</w:t>
            </w:r>
            <w:r w:rsidR="00B92F18">
              <w:rPr>
                <w:rFonts w:hint="eastAsia"/>
              </w:rPr>
              <w:t>，</w:t>
            </w:r>
            <w:r w:rsidR="00B92F18">
              <w:rPr>
                <w:rFonts w:hint="eastAsia"/>
              </w:rPr>
              <w:t>0</w:t>
            </w:r>
            <w:r w:rsidR="00B92F18">
              <w:rPr>
                <w:rFonts w:hint="eastAsia"/>
              </w:rPr>
              <w:t>表示</w:t>
            </w:r>
            <w:r w:rsidR="00B92F18">
              <w:rPr>
                <w:rFonts w:hint="eastAsia"/>
              </w:rPr>
              <w:t>0,000.00</w:t>
            </w:r>
            <w:r w:rsidR="00B92F18">
              <w:rPr>
                <w:rFonts w:hint="eastAsia"/>
              </w:rPr>
              <w:t>，</w:t>
            </w:r>
            <w:r w:rsidR="00B92F18">
              <w:rPr>
                <w:rFonts w:hint="eastAsia"/>
              </w:rPr>
              <w:t>1</w:t>
            </w:r>
            <w:r w:rsidR="00B92F18">
              <w:rPr>
                <w:rFonts w:hint="eastAsia"/>
              </w:rPr>
              <w:t>表示</w:t>
            </w:r>
            <w:r w:rsidR="00B92F18">
              <w:rPr>
                <w:rFonts w:hint="eastAsia"/>
              </w:rPr>
              <w:t>0.000,00</w:t>
            </w:r>
          </w:p>
        </w:tc>
      </w:tr>
    </w:tbl>
    <w:p w:rsidR="00755691" w:rsidRDefault="00755691" w:rsidP="00755691">
      <w:pPr>
        <w:pStyle w:val="ab"/>
        <w:ind w:left="360"/>
      </w:pPr>
    </w:p>
    <w:p w:rsidR="00755691" w:rsidRDefault="002F5AC7" w:rsidP="00755691">
      <w:pPr>
        <w:pStyle w:val="ab"/>
        <w:numPr>
          <w:ilvl w:val="0"/>
          <w:numId w:val="4"/>
        </w:numPr>
      </w:pPr>
      <w:r>
        <w:rPr>
          <w:rFonts w:hint="eastAsia"/>
        </w:rPr>
        <w:t>API</w:t>
      </w:r>
      <w:r>
        <w:rPr>
          <w:rFonts w:hint="eastAsia"/>
        </w:rPr>
        <w:t>设计</w:t>
      </w:r>
    </w:p>
    <w:p w:rsidR="002F5AC7" w:rsidRDefault="00A26B46" w:rsidP="002F5AC7">
      <w:pPr>
        <w:pStyle w:val="ab"/>
        <w:ind w:left="360"/>
      </w:pPr>
      <w:r>
        <w:rPr>
          <w:rFonts w:hint="eastAsia"/>
        </w:rPr>
        <w:t>v</w:t>
      </w:r>
      <w:r w:rsidR="002F5AC7">
        <w:rPr>
          <w:rFonts w:hint="eastAsia"/>
        </w:rPr>
        <w:t xml:space="preserve">oid </w:t>
      </w:r>
      <w:r w:rsidR="007A1082">
        <w:rPr>
          <w:rFonts w:hint="eastAsia"/>
        </w:rPr>
        <w:t>GetLan</w:t>
      </w:r>
      <w:r w:rsidR="002F5AC7">
        <w:rPr>
          <w:rFonts w:hint="eastAsia"/>
        </w:rPr>
        <w:t xml:space="preserve">Unit(String type, </w:t>
      </w:r>
      <w:r w:rsidR="00D05175">
        <w:rPr>
          <w:rFonts w:hint="eastAsia"/>
        </w:rPr>
        <w:t xml:space="preserve">int </w:t>
      </w:r>
      <w:r w:rsidR="002F5AC7">
        <w:rPr>
          <w:rFonts w:hint="eastAsia"/>
        </w:rPr>
        <w:t>value);</w:t>
      </w:r>
    </w:p>
    <w:p w:rsidR="00062E3D" w:rsidRDefault="007A1082" w:rsidP="002F5AC7">
      <w:pPr>
        <w:pStyle w:val="ab"/>
        <w:ind w:left="360"/>
      </w:pPr>
      <w:r>
        <w:rPr>
          <w:rFonts w:hint="eastAsia"/>
        </w:rPr>
        <w:t>bool SetLan</w:t>
      </w:r>
      <w:r w:rsidR="00BA4F8D">
        <w:rPr>
          <w:rFonts w:hint="eastAsia"/>
        </w:rPr>
        <w:t xml:space="preserve">Unit(String type, </w:t>
      </w:r>
      <w:r w:rsidR="00D05175">
        <w:rPr>
          <w:rFonts w:hint="eastAsia"/>
        </w:rPr>
        <w:t xml:space="preserve">int </w:t>
      </w:r>
      <w:r w:rsidR="00062E3D">
        <w:rPr>
          <w:rFonts w:hint="eastAsia"/>
        </w:rPr>
        <w:t>value);</w:t>
      </w:r>
    </w:p>
    <w:p w:rsidR="00062E3D" w:rsidRDefault="00062E3D" w:rsidP="00013296">
      <w:pPr>
        <w:pStyle w:val="ab"/>
        <w:ind w:left="360"/>
      </w:pPr>
      <w:r>
        <w:rPr>
          <w:rFonts w:hint="eastAsia"/>
        </w:rPr>
        <w:t>说明：</w:t>
      </w:r>
      <w:r>
        <w:rPr>
          <w:rFonts w:hint="eastAsia"/>
        </w:rPr>
        <w:t>type</w:t>
      </w:r>
      <w:r>
        <w:rPr>
          <w:rFonts w:hint="eastAsia"/>
        </w:rPr>
        <w:t>指字段名，</w:t>
      </w:r>
      <w:r w:rsidR="007A1082">
        <w:rPr>
          <w:rFonts w:hint="eastAsia"/>
        </w:rPr>
        <w:t>value</w:t>
      </w:r>
      <w:r w:rsidR="007A1082">
        <w:rPr>
          <w:rFonts w:hint="eastAsia"/>
        </w:rPr>
        <w:t>指有效输入</w:t>
      </w:r>
      <w:r w:rsidR="008800AD">
        <w:rPr>
          <w:rFonts w:hint="eastAsia"/>
        </w:rPr>
        <w:t>，为了方便我们使用</w:t>
      </w:r>
      <w:r w:rsidR="008800AD">
        <w:rPr>
          <w:rFonts w:hint="eastAsia"/>
        </w:rPr>
        <w:t>DB_API</w:t>
      </w:r>
      <w:r w:rsidR="008800AD">
        <w:rPr>
          <w:rFonts w:hint="eastAsia"/>
        </w:rPr>
        <w:t>类，我们使用设置和获得配置的时候不再单独使用函数，而是提供字段名</w:t>
      </w:r>
      <w:r w:rsidR="008800AD">
        <w:rPr>
          <w:rFonts w:hint="eastAsia"/>
        </w:rPr>
        <w:t>(type)</w:t>
      </w:r>
      <w:r w:rsidR="008800AD">
        <w:rPr>
          <w:rFonts w:hint="eastAsia"/>
        </w:rPr>
        <w:t>去设置</w:t>
      </w:r>
      <w:r w:rsidR="008800AD">
        <w:rPr>
          <w:rFonts w:hint="eastAsia"/>
        </w:rPr>
        <w:t>/</w:t>
      </w:r>
      <w:r w:rsidR="008800AD">
        <w:rPr>
          <w:rFonts w:hint="eastAsia"/>
        </w:rPr>
        <w:t>得到此字段的值。</w:t>
      </w:r>
    </w:p>
    <w:p w:rsidR="008800AD" w:rsidRDefault="008800AD" w:rsidP="00013296">
      <w:pPr>
        <w:pStyle w:val="ab"/>
        <w:ind w:left="360"/>
      </w:pPr>
      <w:r>
        <w:rPr>
          <w:rFonts w:hint="eastAsia"/>
        </w:rPr>
        <w:t>例：</w:t>
      </w:r>
    </w:p>
    <w:p w:rsidR="001E23C8" w:rsidRDefault="008800AD" w:rsidP="00013296">
      <w:pPr>
        <w:pStyle w:val="ab"/>
        <w:ind w:left="360"/>
      </w:pPr>
      <w:r>
        <w:rPr>
          <w:rFonts w:hint="eastAsia"/>
        </w:rPr>
        <w:t>点击身高对应的选择按钮后，选中厘米。</w:t>
      </w:r>
    </w:p>
    <w:p w:rsidR="008800AD" w:rsidRDefault="00D05175" w:rsidP="001E23C8">
      <w:pPr>
        <w:pStyle w:val="ab"/>
        <w:ind w:left="360" w:firstLine="60"/>
      </w:pPr>
      <w:r>
        <w:rPr>
          <w:rFonts w:hint="eastAsia"/>
        </w:rPr>
        <w:t>S</w:t>
      </w:r>
      <w:r w:rsidR="008800AD">
        <w:rPr>
          <w:rFonts w:hint="eastAsia"/>
        </w:rPr>
        <w:t>etLanUnit(</w:t>
      </w:r>
      <w:r w:rsidR="008800AD">
        <w:t>“</w:t>
      </w:r>
      <w:r w:rsidR="008800AD">
        <w:rPr>
          <w:rFonts w:hint="eastAsia"/>
        </w:rPr>
        <w:t>Height</w:t>
      </w:r>
      <w:r w:rsidR="008800AD">
        <w:t>”</w:t>
      </w:r>
      <w:r w:rsidR="008800AD">
        <w:rPr>
          <w:rFonts w:hint="eastAsia"/>
        </w:rPr>
        <w:t>，</w:t>
      </w:r>
      <w:r w:rsidR="008800AD">
        <w:rPr>
          <w:rFonts w:hint="eastAsia"/>
        </w:rPr>
        <w:t>1)</w:t>
      </w:r>
      <w:r w:rsidR="001E23C8">
        <w:t>;</w:t>
      </w:r>
    </w:p>
    <w:p w:rsidR="001E23C8" w:rsidRDefault="001E23C8" w:rsidP="001E23C8">
      <w:pPr>
        <w:pStyle w:val="ab"/>
        <w:ind w:left="360" w:firstLine="60"/>
      </w:pPr>
      <w:r>
        <w:rPr>
          <w:rFonts w:hint="eastAsia"/>
        </w:rPr>
        <w:t>数据库中实现</w:t>
      </w:r>
      <w:r w:rsidR="000C54A6">
        <w:rPr>
          <w:rFonts w:hint="eastAsia"/>
        </w:rPr>
        <w:t xml:space="preserve">String strSQL = </w:t>
      </w:r>
      <w:r w:rsidR="00AD46CA">
        <w:rPr>
          <w:rFonts w:hint="eastAsia"/>
        </w:rPr>
        <w:t>String.</w:t>
      </w:r>
      <w:r w:rsidR="00C1028B">
        <w:rPr>
          <w:rFonts w:hint="eastAsia"/>
        </w:rPr>
        <w:t>F</w:t>
      </w:r>
      <w:r w:rsidR="00AD46CA">
        <w:rPr>
          <w:rFonts w:hint="eastAsia"/>
        </w:rPr>
        <w:t>ormat(</w:t>
      </w:r>
      <w:r>
        <w:rPr>
          <w:rFonts w:hint="eastAsia"/>
        </w:rPr>
        <w:t xml:space="preserve">update </w:t>
      </w:r>
      <w:r w:rsidR="00F95410">
        <w:rPr>
          <w:rFonts w:hint="eastAsia"/>
        </w:rPr>
        <w:t>LanguageUnit _Table</w:t>
      </w:r>
      <w:r>
        <w:rPr>
          <w:rFonts w:hint="eastAsia"/>
        </w:rPr>
        <w:t xml:space="preserve"> set %s = %d</w:t>
      </w:r>
      <w:r>
        <w:t>”</w:t>
      </w:r>
      <w:r>
        <w:rPr>
          <w:rFonts w:hint="eastAsia"/>
        </w:rPr>
        <w:t>, type, value</w:t>
      </w:r>
      <w:r w:rsidR="00AD46CA">
        <w:rPr>
          <w:rFonts w:hint="eastAsia"/>
        </w:rPr>
        <w:t>)</w:t>
      </w:r>
    </w:p>
    <w:p w:rsidR="00D05175" w:rsidRDefault="00D05175" w:rsidP="001E23C8">
      <w:pPr>
        <w:pStyle w:val="ab"/>
        <w:ind w:left="360" w:firstLine="60"/>
      </w:pPr>
      <w:r>
        <w:rPr>
          <w:rFonts w:hint="eastAsia"/>
        </w:rPr>
        <w:t>在需要获得配置信息的地方调用</w:t>
      </w:r>
    </w:p>
    <w:p w:rsidR="00814398" w:rsidRDefault="00814398" w:rsidP="00814398">
      <w:pPr>
        <w:pStyle w:val="ab"/>
        <w:ind w:left="360" w:firstLine="60"/>
      </w:pPr>
      <w:r>
        <w:rPr>
          <w:rFonts w:hint="eastAsia"/>
        </w:rPr>
        <w:t>int heightType ; GetLanUnit(</w:t>
      </w:r>
      <w:r>
        <w:t>“</w:t>
      </w:r>
      <w:r>
        <w:rPr>
          <w:rFonts w:hint="eastAsia"/>
        </w:rPr>
        <w:t>Height</w:t>
      </w:r>
      <w:r>
        <w:t>”</w:t>
      </w:r>
      <w:r>
        <w:rPr>
          <w:rFonts w:hint="eastAsia"/>
        </w:rPr>
        <w:t>, &amp;height</w:t>
      </w:r>
      <w:r w:rsidR="00B560D8">
        <w:rPr>
          <w:rFonts w:hint="eastAsia"/>
        </w:rPr>
        <w:t>Type</w:t>
      </w:r>
      <w:r>
        <w:rPr>
          <w:rFonts w:hint="eastAsia"/>
        </w:rPr>
        <w:t>);</w:t>
      </w:r>
    </w:p>
    <w:p w:rsidR="00391D9A" w:rsidRPr="00D05175" w:rsidRDefault="00391D9A" w:rsidP="00814398">
      <w:pPr>
        <w:pStyle w:val="ab"/>
        <w:ind w:left="360" w:firstLine="60"/>
      </w:pPr>
      <w:r>
        <w:rPr>
          <w:rFonts w:hint="eastAsia"/>
        </w:rPr>
        <w:t>后面的</w:t>
      </w:r>
      <w:r>
        <w:rPr>
          <w:rFonts w:hint="eastAsia"/>
        </w:rPr>
        <w:t>DB_API</w:t>
      </w:r>
      <w:r>
        <w:rPr>
          <w:rFonts w:hint="eastAsia"/>
        </w:rPr>
        <w:t>都类似此规则设计。</w:t>
      </w:r>
    </w:p>
    <w:p w:rsidR="00774589" w:rsidRDefault="00246F95" w:rsidP="00246F95">
      <w:r>
        <w:rPr>
          <w:rFonts w:hint="eastAsia"/>
        </w:rPr>
        <w:t>3</w:t>
      </w:r>
      <w:r>
        <w:rPr>
          <w:rFonts w:hint="eastAsia"/>
        </w:rPr>
        <w:t>．界面</w:t>
      </w:r>
    </w:p>
    <w:p w:rsidR="004F5F8E" w:rsidRDefault="00774589" w:rsidP="00774589">
      <w:pPr>
        <w:keepNext/>
      </w:pPr>
      <w:r>
        <w:rPr>
          <w:rFonts w:hint="eastAsia"/>
        </w:rPr>
        <w:lastRenderedPageBreak/>
        <w:t>界面概述</w:t>
      </w:r>
      <w:r w:rsidR="004F5F8E">
        <w:rPr>
          <w:rFonts w:hint="eastAsia"/>
        </w:rPr>
        <w:t>：</w:t>
      </w:r>
    </w:p>
    <w:p w:rsidR="009E0D37" w:rsidRPr="00DF2247" w:rsidRDefault="004F5F8E" w:rsidP="004F5F8E">
      <w:pPr>
        <w:keepNext/>
      </w:pPr>
      <w:r>
        <w:rPr>
          <w:rFonts w:hint="eastAsia"/>
        </w:rPr>
        <w:t>在配置主界面上点击语言时进入，当点击这些</w:t>
      </w:r>
      <w:r w:rsidR="00404441">
        <w:rPr>
          <w:rFonts w:hint="eastAsia"/>
        </w:rPr>
        <w:t>“语言”，“身高”等</w:t>
      </w:r>
      <w:r>
        <w:rPr>
          <w:rFonts w:hint="eastAsia"/>
        </w:rPr>
        <w:t>选项是出现</w:t>
      </w:r>
      <w:r w:rsidR="00BC47D4">
        <w:rPr>
          <w:rFonts w:hint="eastAsia"/>
        </w:rPr>
        <w:t>“单位”</w:t>
      </w:r>
      <w:r>
        <w:rPr>
          <w:rFonts w:hint="eastAsia"/>
        </w:rPr>
        <w:t>配置</w:t>
      </w:r>
      <w:r w:rsidR="00BC47D4">
        <w:rPr>
          <w:rFonts w:hint="eastAsia"/>
        </w:rPr>
        <w:t>的</w:t>
      </w:r>
      <w:r>
        <w:rPr>
          <w:rFonts w:hint="eastAsia"/>
        </w:rPr>
        <w:t>选项，</w:t>
      </w:r>
      <w:r w:rsidR="00BC47D4">
        <w:rPr>
          <w:rFonts w:hint="eastAsia"/>
        </w:rPr>
        <w:t>图</w:t>
      </w:r>
      <w:r w:rsidR="00BC47D4">
        <w:rPr>
          <w:rFonts w:hint="eastAsia"/>
        </w:rPr>
        <w:t>7</w:t>
      </w:r>
      <w:r w:rsidR="00BC47D4">
        <w:rPr>
          <w:rFonts w:hint="eastAsia"/>
        </w:rPr>
        <w:t>是选项小于</w:t>
      </w:r>
      <w:r w:rsidR="00BC47D4">
        <w:rPr>
          <w:rFonts w:hint="eastAsia"/>
        </w:rPr>
        <w:t>4</w:t>
      </w:r>
      <w:r w:rsidR="00BC47D4">
        <w:rPr>
          <w:rFonts w:hint="eastAsia"/>
        </w:rPr>
        <w:t>个选项时的选择界面，图</w:t>
      </w:r>
      <w:r w:rsidR="00BC47D4">
        <w:rPr>
          <w:rFonts w:hint="eastAsia"/>
        </w:rPr>
        <w:t>6</w:t>
      </w:r>
      <w:r w:rsidR="00BC47D4">
        <w:rPr>
          <w:rFonts w:hint="eastAsia"/>
        </w:rPr>
        <w:t>是选项多余</w:t>
      </w:r>
      <w:r w:rsidR="00BC47D4">
        <w:rPr>
          <w:rFonts w:hint="eastAsia"/>
        </w:rPr>
        <w:t>4</w:t>
      </w:r>
      <w:r w:rsidR="00BC47D4">
        <w:rPr>
          <w:rFonts w:hint="eastAsia"/>
        </w:rPr>
        <w:t>个时的选择界面，图</w:t>
      </w:r>
      <w:r w:rsidR="00BC47D4">
        <w:rPr>
          <w:rFonts w:hint="eastAsia"/>
        </w:rPr>
        <w:t>6</w:t>
      </w:r>
      <w:r w:rsidR="00BC47D4">
        <w:rPr>
          <w:rFonts w:hint="eastAsia"/>
        </w:rPr>
        <w:t>和图</w:t>
      </w:r>
      <w:r w:rsidR="00BC47D4">
        <w:rPr>
          <w:rFonts w:hint="eastAsia"/>
        </w:rPr>
        <w:t>7</w:t>
      </w:r>
      <w:r w:rsidR="00BC47D4">
        <w:rPr>
          <w:rFonts w:hint="eastAsia"/>
        </w:rPr>
        <w:t>只是举例说明，不是真正的“语言”、“身高”</w:t>
      </w:r>
      <w:r w:rsidR="002E1F3F">
        <w:rPr>
          <w:rFonts w:hint="eastAsia"/>
        </w:rPr>
        <w:t>配置</w:t>
      </w:r>
      <w:r w:rsidR="00BC47D4">
        <w:rPr>
          <w:rFonts w:hint="eastAsia"/>
        </w:rPr>
        <w:t>界面</w:t>
      </w:r>
      <w:r>
        <w:rPr>
          <w:rFonts w:hint="eastAsia"/>
        </w:rPr>
        <w:t>。</w:t>
      </w:r>
      <w:r w:rsidR="00DF2247">
        <w:rPr>
          <w:rFonts w:hint="eastAsia"/>
        </w:rPr>
        <w:t>返回主菜单即返回配置主界面，</w:t>
      </w:r>
      <w:r w:rsidR="00DF2247">
        <w:rPr>
          <w:noProof/>
        </w:rPr>
        <w:drawing>
          <wp:inline distT="0" distB="0" distL="0" distR="0">
            <wp:extent cx="198782" cy="213784"/>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200515" cy="215648"/>
                    </a:xfrm>
                    <a:prstGeom prst="rect">
                      <a:avLst/>
                    </a:prstGeom>
                  </pic:spPr>
                </pic:pic>
              </a:graphicData>
            </a:graphic>
          </wp:inline>
        </w:drawing>
      </w:r>
      <w:r w:rsidR="00DF2247">
        <w:rPr>
          <w:rFonts w:hint="eastAsia"/>
        </w:rPr>
        <w:t>这个标志是提示操作者切勿和献血者连接。</w:t>
      </w:r>
      <w:r w:rsidR="00E91881">
        <w:rPr>
          <w:rFonts w:hint="eastAsia"/>
        </w:rPr>
        <w:t>后面</w:t>
      </w:r>
      <w:r w:rsidR="005D3253">
        <w:rPr>
          <w:rFonts w:hint="eastAsia"/>
        </w:rPr>
        <w:t>有选项的地方</w:t>
      </w:r>
      <w:r w:rsidR="00E91881">
        <w:rPr>
          <w:rFonts w:hint="eastAsia"/>
        </w:rPr>
        <w:t>都类似于此提示。</w:t>
      </w:r>
    </w:p>
    <w:p w:rsidR="00E91881" w:rsidRDefault="004F5F8E" w:rsidP="00E91881">
      <w:pPr>
        <w:keepNext/>
      </w:pPr>
      <w:r>
        <w:rPr>
          <w:noProof/>
        </w:rPr>
        <w:drawing>
          <wp:inline distT="0" distB="0" distL="0" distR="0">
            <wp:extent cx="1514475" cy="2028825"/>
            <wp:effectExtent l="0" t="0" r="9525" b="952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1514475" cy="2028825"/>
                    </a:xfrm>
                    <a:prstGeom prst="rect">
                      <a:avLst/>
                    </a:prstGeom>
                  </pic:spPr>
                </pic:pic>
              </a:graphicData>
            </a:graphic>
          </wp:inline>
        </w:drawing>
      </w:r>
      <w:r w:rsidR="00E91881">
        <w:rPr>
          <w:noProof/>
        </w:rPr>
        <w:drawing>
          <wp:inline distT="0" distB="0" distL="0" distR="0">
            <wp:extent cx="1247775" cy="3124200"/>
            <wp:effectExtent l="0" t="0" r="952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1247775" cy="3124200"/>
                    </a:xfrm>
                    <a:prstGeom prst="rect">
                      <a:avLst/>
                    </a:prstGeom>
                  </pic:spPr>
                </pic:pic>
              </a:graphicData>
            </a:graphic>
          </wp:inline>
        </w:drawing>
      </w:r>
    </w:p>
    <w:p w:rsidR="00E91881" w:rsidRDefault="00E91881" w:rsidP="00E91881">
      <w:pPr>
        <w:pStyle w:val="a5"/>
        <w:jc w:val="center"/>
      </w:pPr>
      <w:r>
        <w:t xml:space="preserve">Figure </w:t>
      </w:r>
      <w:r w:rsidR="007F7108">
        <w:fldChar w:fldCharType="begin"/>
      </w:r>
      <w:r w:rsidR="007F7108">
        <w:instrText xml:space="preserve"> SEQ Figure \* ARABIC </w:instrText>
      </w:r>
      <w:r w:rsidR="007F7108">
        <w:fldChar w:fldCharType="separate"/>
      </w:r>
      <w:r w:rsidR="00924869">
        <w:rPr>
          <w:noProof/>
        </w:rPr>
        <w:t>6</w:t>
      </w:r>
      <w:r w:rsidR="007F7108">
        <w:rPr>
          <w:noProof/>
        </w:rPr>
        <w:fldChar w:fldCharType="end"/>
      </w:r>
      <w:r w:rsidRPr="00D4474E">
        <w:rPr>
          <w:rFonts w:hint="eastAsia"/>
        </w:rPr>
        <w:t>多个选项的配置</w:t>
      </w:r>
    </w:p>
    <w:p w:rsidR="00E91881" w:rsidRDefault="00E91881" w:rsidP="00E91881">
      <w:pPr>
        <w:pStyle w:val="a5"/>
      </w:pPr>
      <w:r>
        <w:t xml:space="preserve">Figure </w:t>
      </w:r>
      <w:r w:rsidR="007F7108">
        <w:fldChar w:fldCharType="begin"/>
      </w:r>
      <w:r w:rsidR="007F7108">
        <w:instrText xml:space="preserve"> SEQ Figure \* ARABIC </w:instrText>
      </w:r>
      <w:r w:rsidR="007F7108">
        <w:fldChar w:fldCharType="separate"/>
      </w:r>
      <w:r w:rsidR="00924869">
        <w:rPr>
          <w:noProof/>
        </w:rPr>
        <w:t>7</w:t>
      </w:r>
      <w:r w:rsidR="007F7108">
        <w:rPr>
          <w:noProof/>
        </w:rPr>
        <w:fldChar w:fldCharType="end"/>
      </w:r>
      <w:r w:rsidRPr="009D40AF">
        <w:rPr>
          <w:rFonts w:hint="eastAsia"/>
        </w:rPr>
        <w:t>配置选项</w:t>
      </w:r>
    </w:p>
    <w:p w:rsidR="00774589" w:rsidRDefault="00246F95" w:rsidP="00774589">
      <w:pPr>
        <w:keepNext/>
      </w:pPr>
      <w:r>
        <w:rPr>
          <w:noProof/>
        </w:rPr>
        <w:lastRenderedPageBreak/>
        <w:drawing>
          <wp:inline distT="0" distB="0" distL="0" distR="0">
            <wp:extent cx="5274310" cy="4041806"/>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274310" cy="4041806"/>
                    </a:xfrm>
                    <a:prstGeom prst="rect">
                      <a:avLst/>
                    </a:prstGeom>
                  </pic:spPr>
                </pic:pic>
              </a:graphicData>
            </a:graphic>
          </wp:inline>
        </w:drawing>
      </w:r>
    </w:p>
    <w:p w:rsidR="00246F95" w:rsidRDefault="00774589" w:rsidP="00774589">
      <w:pPr>
        <w:pStyle w:val="a5"/>
        <w:jc w:val="center"/>
      </w:pPr>
      <w:r>
        <w:t xml:space="preserve">Figure </w:t>
      </w:r>
      <w:r w:rsidR="007F7108">
        <w:fldChar w:fldCharType="begin"/>
      </w:r>
      <w:r w:rsidR="007F7108">
        <w:instrText xml:space="preserve"> SEQ Figure \* ARABIC </w:instrText>
      </w:r>
      <w:r w:rsidR="007F7108">
        <w:fldChar w:fldCharType="separate"/>
      </w:r>
      <w:r w:rsidR="00924869">
        <w:rPr>
          <w:noProof/>
        </w:rPr>
        <w:t>8</w:t>
      </w:r>
      <w:r w:rsidR="007F7108">
        <w:rPr>
          <w:noProof/>
        </w:rPr>
        <w:fldChar w:fldCharType="end"/>
      </w:r>
      <w:r>
        <w:rPr>
          <w:rFonts w:hint="eastAsia"/>
        </w:rPr>
        <w:t>语言和度量单位配置界面</w:t>
      </w:r>
    </w:p>
    <w:p w:rsidR="00246F95" w:rsidRPr="00755691" w:rsidRDefault="00246F95" w:rsidP="00246F95"/>
    <w:p w:rsidR="006C3700" w:rsidRDefault="006C3700" w:rsidP="006C3700">
      <w:pPr>
        <w:pStyle w:val="3"/>
      </w:pPr>
      <w:bookmarkStart w:id="14" w:name="_Toc362251514"/>
      <w:r>
        <w:rPr>
          <w:rFonts w:hint="eastAsia"/>
        </w:rPr>
        <w:t>仪器参数</w:t>
      </w:r>
      <w:bookmarkEnd w:id="14"/>
    </w:p>
    <w:p w:rsidR="00755691" w:rsidRDefault="00755691" w:rsidP="00755691">
      <w:pPr>
        <w:pStyle w:val="ab"/>
        <w:numPr>
          <w:ilvl w:val="0"/>
          <w:numId w:val="5"/>
        </w:numPr>
      </w:pPr>
      <w:r>
        <w:rPr>
          <w:rFonts w:hint="eastAsia"/>
        </w:rPr>
        <w:t>表设计</w:t>
      </w:r>
      <w:r w:rsidR="00FC3D29">
        <w:rPr>
          <w:rFonts w:hint="eastAsia"/>
        </w:rPr>
        <w:t>(Machine</w:t>
      </w:r>
      <w:r w:rsidR="007E75D3">
        <w:rPr>
          <w:rFonts w:hint="eastAsia"/>
        </w:rPr>
        <w:t>_</w:t>
      </w:r>
      <w:r w:rsidR="00FC3D29">
        <w:rPr>
          <w:rFonts w:hint="eastAsia"/>
        </w:rPr>
        <w:t>Table)</w:t>
      </w:r>
    </w:p>
    <w:tbl>
      <w:tblPr>
        <w:tblStyle w:val="af3"/>
        <w:tblW w:w="0" w:type="auto"/>
        <w:tblInd w:w="360" w:type="dxa"/>
        <w:tblLook w:val="04A0" w:firstRow="1" w:lastRow="0" w:firstColumn="1" w:lastColumn="0" w:noHBand="0" w:noVBand="1"/>
      </w:tblPr>
      <w:tblGrid>
        <w:gridCol w:w="1591"/>
        <w:gridCol w:w="1134"/>
        <w:gridCol w:w="3403"/>
        <w:gridCol w:w="2034"/>
      </w:tblGrid>
      <w:tr w:rsidR="00D67502" w:rsidTr="00D67502">
        <w:tc>
          <w:tcPr>
            <w:tcW w:w="1591" w:type="dxa"/>
          </w:tcPr>
          <w:p w:rsidR="001B3CEB" w:rsidRDefault="00D67502" w:rsidP="001B3CEB">
            <w:pPr>
              <w:pStyle w:val="ab"/>
              <w:ind w:left="0"/>
            </w:pPr>
            <w:r>
              <w:rPr>
                <w:rFonts w:hint="eastAsia"/>
              </w:rPr>
              <w:t>字段</w:t>
            </w:r>
          </w:p>
        </w:tc>
        <w:tc>
          <w:tcPr>
            <w:tcW w:w="1134" w:type="dxa"/>
          </w:tcPr>
          <w:p w:rsidR="001B3CEB" w:rsidRDefault="00D67502" w:rsidP="001B3CEB">
            <w:pPr>
              <w:pStyle w:val="ab"/>
              <w:ind w:left="0"/>
            </w:pPr>
            <w:r>
              <w:rPr>
                <w:rFonts w:hint="eastAsia"/>
              </w:rPr>
              <w:t>字段类型</w:t>
            </w:r>
          </w:p>
        </w:tc>
        <w:tc>
          <w:tcPr>
            <w:tcW w:w="3403" w:type="dxa"/>
          </w:tcPr>
          <w:p w:rsidR="001B3CEB" w:rsidRDefault="00D67502" w:rsidP="001B3CEB">
            <w:pPr>
              <w:pStyle w:val="ab"/>
              <w:ind w:left="0"/>
            </w:pPr>
            <w:r>
              <w:rPr>
                <w:rFonts w:hint="eastAsia"/>
              </w:rPr>
              <w:t>有效输入</w:t>
            </w:r>
          </w:p>
        </w:tc>
        <w:tc>
          <w:tcPr>
            <w:tcW w:w="2034" w:type="dxa"/>
          </w:tcPr>
          <w:p w:rsidR="001B3CEB" w:rsidRDefault="00D67502" w:rsidP="001B3CEB">
            <w:pPr>
              <w:pStyle w:val="ab"/>
              <w:ind w:left="0"/>
            </w:pPr>
            <w:r>
              <w:rPr>
                <w:rFonts w:hint="eastAsia"/>
              </w:rPr>
              <w:t>说明</w:t>
            </w:r>
          </w:p>
        </w:tc>
      </w:tr>
      <w:tr w:rsidR="00BA4F8D" w:rsidTr="00D67502">
        <w:tc>
          <w:tcPr>
            <w:tcW w:w="1591" w:type="dxa"/>
          </w:tcPr>
          <w:p w:rsidR="00BA4F8D" w:rsidRDefault="00BA4F8D" w:rsidP="00BA4F8D">
            <w:pPr>
              <w:pStyle w:val="ab"/>
              <w:tabs>
                <w:tab w:val="left" w:pos="805"/>
              </w:tabs>
              <w:ind w:left="0"/>
            </w:pPr>
            <w:r>
              <w:rPr>
                <w:rFonts w:hint="eastAsia"/>
              </w:rPr>
              <w:t>ID</w:t>
            </w:r>
          </w:p>
        </w:tc>
        <w:tc>
          <w:tcPr>
            <w:tcW w:w="1134" w:type="dxa"/>
          </w:tcPr>
          <w:p w:rsidR="00BA4F8D" w:rsidRDefault="00BA4F8D" w:rsidP="001B3CEB">
            <w:pPr>
              <w:pStyle w:val="ab"/>
              <w:ind w:left="0"/>
            </w:pPr>
            <w:r>
              <w:t>I</w:t>
            </w:r>
            <w:r>
              <w:rPr>
                <w:rFonts w:hint="eastAsia"/>
              </w:rPr>
              <w:t>nt</w:t>
            </w:r>
          </w:p>
        </w:tc>
        <w:tc>
          <w:tcPr>
            <w:tcW w:w="3403" w:type="dxa"/>
          </w:tcPr>
          <w:p w:rsidR="00BA4F8D" w:rsidRDefault="00BA4F8D" w:rsidP="001B3CEB">
            <w:pPr>
              <w:pStyle w:val="ab"/>
              <w:ind w:left="0"/>
            </w:pPr>
            <w:r>
              <w:rPr>
                <w:rFonts w:hint="eastAsia"/>
              </w:rPr>
              <w:t>自动增长</w:t>
            </w:r>
          </w:p>
        </w:tc>
        <w:tc>
          <w:tcPr>
            <w:tcW w:w="2034" w:type="dxa"/>
          </w:tcPr>
          <w:p w:rsidR="00BA4F8D" w:rsidRDefault="00BA4F8D" w:rsidP="001B3CEB">
            <w:pPr>
              <w:pStyle w:val="ab"/>
              <w:ind w:left="0"/>
            </w:pPr>
            <w:r>
              <w:rPr>
                <w:rFonts w:hint="eastAsia"/>
              </w:rPr>
              <w:t>主键</w:t>
            </w:r>
          </w:p>
        </w:tc>
      </w:tr>
      <w:tr w:rsidR="00D67502" w:rsidTr="00D67502">
        <w:tc>
          <w:tcPr>
            <w:tcW w:w="1591" w:type="dxa"/>
          </w:tcPr>
          <w:p w:rsidR="001B3CEB" w:rsidRDefault="00D67502" w:rsidP="001B3CEB">
            <w:pPr>
              <w:pStyle w:val="ab"/>
              <w:ind w:left="0"/>
            </w:pPr>
            <w:r>
              <w:rPr>
                <w:rFonts w:hint="eastAsia"/>
              </w:rPr>
              <w:t>日期格式</w:t>
            </w:r>
            <w:r>
              <w:rPr>
                <w:rFonts w:hint="eastAsia"/>
              </w:rPr>
              <w:t>DateType</w:t>
            </w:r>
          </w:p>
        </w:tc>
        <w:tc>
          <w:tcPr>
            <w:tcW w:w="1134" w:type="dxa"/>
          </w:tcPr>
          <w:p w:rsidR="001B3CEB" w:rsidRDefault="00B4274C" w:rsidP="001B3CEB">
            <w:pPr>
              <w:pStyle w:val="ab"/>
              <w:ind w:left="0"/>
            </w:pPr>
            <w:r>
              <w:t>I</w:t>
            </w:r>
            <w:r>
              <w:rPr>
                <w:rFonts w:hint="eastAsia"/>
              </w:rPr>
              <w:t>nt</w:t>
            </w:r>
          </w:p>
        </w:tc>
        <w:tc>
          <w:tcPr>
            <w:tcW w:w="3403" w:type="dxa"/>
          </w:tcPr>
          <w:p w:rsidR="001B3CEB" w:rsidRDefault="00D67502" w:rsidP="001B3CEB">
            <w:pPr>
              <w:pStyle w:val="ab"/>
              <w:ind w:left="0"/>
            </w:pPr>
            <w:r>
              <w:rPr>
                <w:rFonts w:hint="eastAsia"/>
              </w:rPr>
              <w:t>月</w:t>
            </w:r>
            <w:r>
              <w:rPr>
                <w:rFonts w:hint="eastAsia"/>
              </w:rPr>
              <w:t>/</w:t>
            </w:r>
            <w:r>
              <w:rPr>
                <w:rFonts w:hint="eastAsia"/>
              </w:rPr>
              <w:t>日</w:t>
            </w:r>
            <w:r>
              <w:rPr>
                <w:rFonts w:hint="eastAsia"/>
              </w:rPr>
              <w:t>/</w:t>
            </w:r>
            <w:r>
              <w:rPr>
                <w:rFonts w:hint="eastAsia"/>
              </w:rPr>
              <w:t>年，日</w:t>
            </w:r>
            <w:r>
              <w:rPr>
                <w:rFonts w:hint="eastAsia"/>
              </w:rPr>
              <w:t>/</w:t>
            </w:r>
            <w:r>
              <w:rPr>
                <w:rFonts w:hint="eastAsia"/>
              </w:rPr>
              <w:t>月</w:t>
            </w:r>
            <w:r>
              <w:rPr>
                <w:rFonts w:hint="eastAsia"/>
              </w:rPr>
              <w:t>/</w:t>
            </w:r>
            <w:r>
              <w:rPr>
                <w:rFonts w:hint="eastAsia"/>
              </w:rPr>
              <w:t>年，</w:t>
            </w:r>
            <w:r w:rsidR="00A26B46">
              <w:rPr>
                <w:rFonts w:hint="eastAsia"/>
              </w:rPr>
              <w:t>年</w:t>
            </w:r>
            <w:r w:rsidR="00A26B46">
              <w:rPr>
                <w:rFonts w:hint="eastAsia"/>
              </w:rPr>
              <w:t>/</w:t>
            </w:r>
            <w:r w:rsidR="00A26B46">
              <w:rPr>
                <w:rFonts w:hint="eastAsia"/>
              </w:rPr>
              <w:t>月</w:t>
            </w:r>
            <w:r w:rsidR="00A26B46">
              <w:rPr>
                <w:rFonts w:hint="eastAsia"/>
              </w:rPr>
              <w:t>/</w:t>
            </w:r>
            <w:r w:rsidR="00A26B46">
              <w:rPr>
                <w:rFonts w:hint="eastAsia"/>
              </w:rPr>
              <w:t>日</w:t>
            </w:r>
          </w:p>
        </w:tc>
        <w:tc>
          <w:tcPr>
            <w:tcW w:w="2034" w:type="dxa"/>
          </w:tcPr>
          <w:p w:rsidR="001B3CEB" w:rsidRDefault="00D67502" w:rsidP="001B3CEB">
            <w:pPr>
              <w:pStyle w:val="ab"/>
              <w:ind w:left="0"/>
            </w:pPr>
            <w:r>
              <w:rPr>
                <w:rFonts w:hint="eastAsia"/>
              </w:rPr>
              <w:t>默认日</w:t>
            </w:r>
            <w:r>
              <w:rPr>
                <w:rFonts w:hint="eastAsia"/>
              </w:rPr>
              <w:t>/</w:t>
            </w:r>
            <w:r>
              <w:rPr>
                <w:rFonts w:hint="eastAsia"/>
              </w:rPr>
              <w:t>月</w:t>
            </w:r>
            <w:r>
              <w:rPr>
                <w:rFonts w:hint="eastAsia"/>
              </w:rPr>
              <w:t>/</w:t>
            </w:r>
            <w:r>
              <w:rPr>
                <w:rFonts w:hint="eastAsia"/>
              </w:rPr>
              <w:t>年</w:t>
            </w:r>
            <w:r w:rsidR="00B4274C">
              <w:rPr>
                <w:rFonts w:hint="eastAsia"/>
              </w:rPr>
              <w:t>，</w:t>
            </w:r>
            <w:r w:rsidR="00B4274C">
              <w:rPr>
                <w:rFonts w:hint="eastAsia"/>
              </w:rPr>
              <w:t>0</w:t>
            </w:r>
            <w:r w:rsidR="00B4274C">
              <w:rPr>
                <w:rFonts w:hint="eastAsia"/>
              </w:rPr>
              <w:t>表示月</w:t>
            </w:r>
            <w:r w:rsidR="00B4274C">
              <w:rPr>
                <w:rFonts w:hint="eastAsia"/>
              </w:rPr>
              <w:t>/</w:t>
            </w:r>
            <w:r w:rsidR="00B4274C">
              <w:rPr>
                <w:rFonts w:hint="eastAsia"/>
              </w:rPr>
              <w:t>日</w:t>
            </w:r>
            <w:r w:rsidR="00B4274C">
              <w:rPr>
                <w:rFonts w:hint="eastAsia"/>
              </w:rPr>
              <w:t>/</w:t>
            </w:r>
            <w:r w:rsidR="00B4274C">
              <w:rPr>
                <w:rFonts w:hint="eastAsia"/>
              </w:rPr>
              <w:t>年，</w:t>
            </w:r>
            <w:r w:rsidR="00B4274C">
              <w:rPr>
                <w:rFonts w:hint="eastAsia"/>
              </w:rPr>
              <w:t>1</w:t>
            </w:r>
            <w:r w:rsidR="00B4274C">
              <w:rPr>
                <w:rFonts w:hint="eastAsia"/>
              </w:rPr>
              <w:t>表示日</w:t>
            </w:r>
            <w:r w:rsidR="00B4274C">
              <w:rPr>
                <w:rFonts w:hint="eastAsia"/>
              </w:rPr>
              <w:t>/</w:t>
            </w:r>
            <w:r w:rsidR="00B4274C">
              <w:rPr>
                <w:rFonts w:hint="eastAsia"/>
              </w:rPr>
              <w:t>月</w:t>
            </w:r>
            <w:r w:rsidR="00B4274C">
              <w:rPr>
                <w:rFonts w:hint="eastAsia"/>
              </w:rPr>
              <w:t>/</w:t>
            </w:r>
            <w:r w:rsidR="00B4274C">
              <w:rPr>
                <w:rFonts w:hint="eastAsia"/>
              </w:rPr>
              <w:t>年，</w:t>
            </w:r>
            <w:r w:rsidR="00B4274C">
              <w:rPr>
                <w:rFonts w:hint="eastAsia"/>
              </w:rPr>
              <w:t>2</w:t>
            </w:r>
            <w:r w:rsidR="00B4274C">
              <w:rPr>
                <w:rFonts w:hint="eastAsia"/>
              </w:rPr>
              <w:t>表示年</w:t>
            </w:r>
            <w:r w:rsidR="00B4274C">
              <w:rPr>
                <w:rFonts w:hint="eastAsia"/>
              </w:rPr>
              <w:t>/</w:t>
            </w:r>
            <w:r w:rsidR="00B4274C">
              <w:rPr>
                <w:rFonts w:hint="eastAsia"/>
              </w:rPr>
              <w:t>月</w:t>
            </w:r>
            <w:r w:rsidR="00B4274C">
              <w:rPr>
                <w:rFonts w:hint="eastAsia"/>
              </w:rPr>
              <w:t>/</w:t>
            </w:r>
            <w:r w:rsidR="00B4274C">
              <w:rPr>
                <w:rFonts w:hint="eastAsia"/>
              </w:rPr>
              <w:t>日</w:t>
            </w:r>
          </w:p>
        </w:tc>
      </w:tr>
      <w:tr w:rsidR="00D67502" w:rsidTr="00D67502">
        <w:tc>
          <w:tcPr>
            <w:tcW w:w="1591" w:type="dxa"/>
          </w:tcPr>
          <w:p w:rsidR="001B3CEB" w:rsidRDefault="00D67502" w:rsidP="001B3CEB">
            <w:pPr>
              <w:pStyle w:val="ab"/>
              <w:ind w:left="0"/>
            </w:pPr>
            <w:r>
              <w:rPr>
                <w:rFonts w:hint="eastAsia"/>
              </w:rPr>
              <w:t>日期</w:t>
            </w:r>
            <w:r w:rsidR="00A26B46">
              <w:rPr>
                <w:rFonts w:hint="eastAsia"/>
              </w:rPr>
              <w:t>Date</w:t>
            </w:r>
          </w:p>
        </w:tc>
        <w:tc>
          <w:tcPr>
            <w:tcW w:w="1134" w:type="dxa"/>
          </w:tcPr>
          <w:p w:rsidR="001B3CEB" w:rsidRDefault="00A26B46" w:rsidP="001B3CEB">
            <w:pPr>
              <w:pStyle w:val="ab"/>
              <w:ind w:left="0"/>
            </w:pPr>
            <w:r>
              <w:rPr>
                <w:rFonts w:hint="eastAsia"/>
              </w:rPr>
              <w:t>date</w:t>
            </w:r>
          </w:p>
        </w:tc>
        <w:tc>
          <w:tcPr>
            <w:tcW w:w="3403" w:type="dxa"/>
          </w:tcPr>
          <w:p w:rsidR="001B3CEB" w:rsidRDefault="00A26B46" w:rsidP="001B3CEB">
            <w:pPr>
              <w:pStyle w:val="ab"/>
              <w:ind w:left="0"/>
            </w:pPr>
            <w:r>
              <w:rPr>
                <w:rFonts w:hint="eastAsia"/>
              </w:rPr>
              <w:t>当前日期</w:t>
            </w:r>
          </w:p>
        </w:tc>
        <w:tc>
          <w:tcPr>
            <w:tcW w:w="2034" w:type="dxa"/>
          </w:tcPr>
          <w:p w:rsidR="001B3CEB" w:rsidRDefault="00A26B46" w:rsidP="001B3CEB">
            <w:pPr>
              <w:pStyle w:val="ab"/>
              <w:ind w:left="0"/>
            </w:pPr>
            <w:r>
              <w:rPr>
                <w:rFonts w:hint="eastAsia"/>
              </w:rPr>
              <w:t>键盘输入</w:t>
            </w:r>
          </w:p>
        </w:tc>
      </w:tr>
      <w:tr w:rsidR="00A26B46" w:rsidTr="00D67502">
        <w:tc>
          <w:tcPr>
            <w:tcW w:w="1591" w:type="dxa"/>
          </w:tcPr>
          <w:p w:rsidR="00A26B46" w:rsidRDefault="00A26B46" w:rsidP="001B3CEB">
            <w:pPr>
              <w:pStyle w:val="ab"/>
              <w:ind w:left="0"/>
            </w:pPr>
            <w:r>
              <w:rPr>
                <w:rFonts w:hint="eastAsia"/>
              </w:rPr>
              <w:t>时间格式</w:t>
            </w:r>
            <w:r>
              <w:rPr>
                <w:rFonts w:hint="eastAsia"/>
              </w:rPr>
              <w:t>TimeType</w:t>
            </w:r>
          </w:p>
        </w:tc>
        <w:tc>
          <w:tcPr>
            <w:tcW w:w="1134" w:type="dxa"/>
          </w:tcPr>
          <w:p w:rsidR="00A26B46" w:rsidRDefault="00C8682E" w:rsidP="001B3CEB">
            <w:pPr>
              <w:pStyle w:val="ab"/>
              <w:ind w:left="0"/>
            </w:pPr>
            <w:r>
              <w:t>I</w:t>
            </w:r>
            <w:r>
              <w:rPr>
                <w:rFonts w:hint="eastAsia"/>
              </w:rPr>
              <w:t>nt</w:t>
            </w:r>
          </w:p>
        </w:tc>
        <w:tc>
          <w:tcPr>
            <w:tcW w:w="3403" w:type="dxa"/>
          </w:tcPr>
          <w:p w:rsidR="00A26B46" w:rsidRDefault="00A26B46" w:rsidP="001B3CEB">
            <w:pPr>
              <w:pStyle w:val="ab"/>
              <w:ind w:left="0"/>
            </w:pPr>
            <w:r>
              <w:rPr>
                <w:rFonts w:hint="eastAsia"/>
              </w:rPr>
              <w:t>小时</w:t>
            </w:r>
            <w:r>
              <w:rPr>
                <w:rFonts w:hint="eastAsia"/>
              </w:rPr>
              <w:t>:</w:t>
            </w:r>
            <w:r>
              <w:rPr>
                <w:rFonts w:hint="eastAsia"/>
              </w:rPr>
              <w:t>分钟</w:t>
            </w:r>
            <w:r>
              <w:rPr>
                <w:rFonts w:hint="eastAsia"/>
              </w:rPr>
              <w:t>:</w:t>
            </w:r>
            <w:r>
              <w:rPr>
                <w:rFonts w:hint="eastAsia"/>
              </w:rPr>
              <w:t>秒</w:t>
            </w:r>
            <w:r>
              <w:rPr>
                <w:rFonts w:hint="eastAsia"/>
              </w:rPr>
              <w:t>(24</w:t>
            </w:r>
            <w:r>
              <w:rPr>
                <w:rFonts w:hint="eastAsia"/>
              </w:rPr>
              <w:t>小时</w:t>
            </w:r>
            <w:r>
              <w:rPr>
                <w:rFonts w:hint="eastAsia"/>
              </w:rPr>
              <w:t>)</w:t>
            </w:r>
          </w:p>
          <w:p w:rsidR="00A26B46" w:rsidRDefault="00A26B46" w:rsidP="001B3CEB">
            <w:pPr>
              <w:pStyle w:val="ab"/>
              <w:ind w:left="0"/>
            </w:pPr>
            <w:r>
              <w:rPr>
                <w:rFonts w:hint="eastAsia"/>
              </w:rPr>
              <w:t>小时</w:t>
            </w:r>
            <w:r>
              <w:rPr>
                <w:rFonts w:hint="eastAsia"/>
              </w:rPr>
              <w:t>:</w:t>
            </w:r>
            <w:r>
              <w:rPr>
                <w:rFonts w:hint="eastAsia"/>
              </w:rPr>
              <w:t>分钟</w:t>
            </w:r>
            <w:r>
              <w:rPr>
                <w:rFonts w:hint="eastAsia"/>
              </w:rPr>
              <w:t>:</w:t>
            </w:r>
            <w:r>
              <w:rPr>
                <w:rFonts w:hint="eastAsia"/>
              </w:rPr>
              <w:t>秒钟</w:t>
            </w:r>
            <w:r>
              <w:rPr>
                <w:rFonts w:hint="eastAsia"/>
              </w:rPr>
              <w:t>(AM/PM)</w:t>
            </w:r>
          </w:p>
        </w:tc>
        <w:tc>
          <w:tcPr>
            <w:tcW w:w="2034" w:type="dxa"/>
          </w:tcPr>
          <w:p w:rsidR="00A26B46" w:rsidRDefault="00A26B46" w:rsidP="00C8682E">
            <w:pPr>
              <w:pStyle w:val="ab"/>
              <w:ind w:left="0"/>
            </w:pPr>
            <w:r>
              <w:rPr>
                <w:rFonts w:hint="eastAsia"/>
              </w:rPr>
              <w:t>默认</w:t>
            </w:r>
            <w:r>
              <w:rPr>
                <w:rFonts w:hint="eastAsia"/>
              </w:rPr>
              <w:t>AM/PM</w:t>
            </w:r>
            <w:r>
              <w:rPr>
                <w:rFonts w:hint="eastAsia"/>
              </w:rPr>
              <w:t>，只影响本操作屏幕显示</w:t>
            </w:r>
            <w:r w:rsidR="00C8682E">
              <w:rPr>
                <w:rFonts w:hint="eastAsia"/>
              </w:rPr>
              <w:t>，</w:t>
            </w:r>
            <w:r w:rsidR="00C8682E">
              <w:rPr>
                <w:rFonts w:hint="eastAsia"/>
              </w:rPr>
              <w:t>24</w:t>
            </w:r>
            <w:r w:rsidR="00C8682E">
              <w:rPr>
                <w:rFonts w:hint="eastAsia"/>
              </w:rPr>
              <w:t>小时</w:t>
            </w:r>
            <w:r w:rsidR="00C8682E">
              <w:rPr>
                <w:rFonts w:hint="eastAsia"/>
              </w:rPr>
              <w:t>-0</w:t>
            </w:r>
            <w:r w:rsidR="00C8682E">
              <w:rPr>
                <w:rFonts w:hint="eastAsia"/>
              </w:rPr>
              <w:t>，</w:t>
            </w:r>
            <w:r w:rsidR="00C8682E">
              <w:rPr>
                <w:rFonts w:hint="eastAsia"/>
              </w:rPr>
              <w:t>AM/PM-1</w:t>
            </w:r>
            <w:r w:rsidR="00C8682E">
              <w:rPr>
                <w:rFonts w:hint="eastAsia"/>
              </w:rPr>
              <w:t>。</w:t>
            </w:r>
          </w:p>
        </w:tc>
      </w:tr>
      <w:tr w:rsidR="00A26B46" w:rsidTr="00D67502">
        <w:tc>
          <w:tcPr>
            <w:tcW w:w="1591" w:type="dxa"/>
          </w:tcPr>
          <w:p w:rsidR="00A26B46" w:rsidRDefault="00A26B46" w:rsidP="001B3CEB">
            <w:pPr>
              <w:pStyle w:val="ab"/>
              <w:ind w:left="0"/>
            </w:pPr>
            <w:r>
              <w:rPr>
                <w:rFonts w:hint="eastAsia"/>
              </w:rPr>
              <w:t>时间</w:t>
            </w:r>
            <w:r>
              <w:rPr>
                <w:rFonts w:hint="eastAsia"/>
              </w:rPr>
              <w:t>Time</w:t>
            </w:r>
          </w:p>
        </w:tc>
        <w:tc>
          <w:tcPr>
            <w:tcW w:w="1134" w:type="dxa"/>
          </w:tcPr>
          <w:p w:rsidR="00A26B46" w:rsidRDefault="00A26B46" w:rsidP="001B3CEB">
            <w:pPr>
              <w:pStyle w:val="ab"/>
              <w:ind w:left="0"/>
            </w:pPr>
            <w:r>
              <w:t>T</w:t>
            </w:r>
            <w:r>
              <w:rPr>
                <w:rFonts w:hint="eastAsia"/>
              </w:rPr>
              <w:t>ime</w:t>
            </w:r>
          </w:p>
        </w:tc>
        <w:tc>
          <w:tcPr>
            <w:tcW w:w="3403" w:type="dxa"/>
          </w:tcPr>
          <w:p w:rsidR="00A26B46" w:rsidRDefault="00A26B46" w:rsidP="001B3CEB">
            <w:pPr>
              <w:pStyle w:val="ab"/>
              <w:ind w:left="0"/>
            </w:pPr>
            <w:r>
              <w:rPr>
                <w:rFonts w:hint="eastAsia"/>
              </w:rPr>
              <w:t>当前时间</w:t>
            </w:r>
          </w:p>
        </w:tc>
        <w:tc>
          <w:tcPr>
            <w:tcW w:w="2034" w:type="dxa"/>
          </w:tcPr>
          <w:p w:rsidR="00A26B46" w:rsidRDefault="00A26B46" w:rsidP="001B3CEB">
            <w:pPr>
              <w:pStyle w:val="ab"/>
              <w:ind w:left="0"/>
            </w:pPr>
            <w:r>
              <w:rPr>
                <w:rFonts w:hint="eastAsia"/>
              </w:rPr>
              <w:t>键盘输入</w:t>
            </w:r>
          </w:p>
        </w:tc>
      </w:tr>
      <w:tr w:rsidR="00A26B46" w:rsidTr="00D67502">
        <w:tc>
          <w:tcPr>
            <w:tcW w:w="1591" w:type="dxa"/>
          </w:tcPr>
          <w:p w:rsidR="00A26B46" w:rsidRDefault="00A26B46" w:rsidP="001B3CEB">
            <w:pPr>
              <w:pStyle w:val="ab"/>
              <w:ind w:left="0"/>
            </w:pPr>
            <w:r>
              <w:rPr>
                <w:rFonts w:hint="eastAsia"/>
              </w:rPr>
              <w:t>警铃音量</w:t>
            </w:r>
            <w:r w:rsidRPr="00A26B46">
              <w:t>volume</w:t>
            </w:r>
          </w:p>
        </w:tc>
        <w:tc>
          <w:tcPr>
            <w:tcW w:w="1134" w:type="dxa"/>
          </w:tcPr>
          <w:p w:rsidR="00A26B46" w:rsidRDefault="00C8682E" w:rsidP="001B3CEB">
            <w:pPr>
              <w:pStyle w:val="ab"/>
              <w:ind w:left="0"/>
            </w:pPr>
            <w:r>
              <w:t>I</w:t>
            </w:r>
            <w:r>
              <w:rPr>
                <w:rFonts w:hint="eastAsia"/>
              </w:rPr>
              <w:t>nt</w:t>
            </w:r>
          </w:p>
        </w:tc>
        <w:tc>
          <w:tcPr>
            <w:tcW w:w="3403" w:type="dxa"/>
          </w:tcPr>
          <w:p w:rsidR="00A26B46" w:rsidRDefault="00A26B46" w:rsidP="001B3CEB">
            <w:pPr>
              <w:pStyle w:val="ab"/>
              <w:ind w:left="0"/>
            </w:pPr>
            <w:r>
              <w:rPr>
                <w:rFonts w:hint="eastAsia"/>
              </w:rPr>
              <w:t>低，中，高</w:t>
            </w:r>
          </w:p>
        </w:tc>
        <w:tc>
          <w:tcPr>
            <w:tcW w:w="2034" w:type="dxa"/>
          </w:tcPr>
          <w:p w:rsidR="00A26B46" w:rsidRDefault="00A26B46" w:rsidP="001B3CEB">
            <w:pPr>
              <w:pStyle w:val="ab"/>
              <w:ind w:left="0"/>
            </w:pPr>
            <w:r>
              <w:rPr>
                <w:rFonts w:hint="eastAsia"/>
              </w:rPr>
              <w:t>默认中</w:t>
            </w:r>
            <w:r w:rsidR="00C8682E">
              <w:rPr>
                <w:rFonts w:hint="eastAsia"/>
              </w:rPr>
              <w:t>,</w:t>
            </w:r>
            <w:r w:rsidR="00C8682E">
              <w:rPr>
                <w:rFonts w:hint="eastAsia"/>
              </w:rPr>
              <w:t>低</w:t>
            </w:r>
            <w:r w:rsidR="00C8682E">
              <w:rPr>
                <w:rFonts w:hint="eastAsia"/>
              </w:rPr>
              <w:t>-0</w:t>
            </w:r>
            <w:r w:rsidR="00C8682E">
              <w:rPr>
                <w:rFonts w:hint="eastAsia"/>
              </w:rPr>
              <w:t>，中</w:t>
            </w:r>
            <w:r w:rsidR="00C8682E">
              <w:rPr>
                <w:rFonts w:hint="eastAsia"/>
              </w:rPr>
              <w:t>-1</w:t>
            </w:r>
            <w:r w:rsidR="00C8682E">
              <w:rPr>
                <w:rFonts w:hint="eastAsia"/>
              </w:rPr>
              <w:t>，高</w:t>
            </w:r>
            <w:r w:rsidR="00C8682E">
              <w:rPr>
                <w:rFonts w:hint="eastAsia"/>
              </w:rPr>
              <w:t>-2</w:t>
            </w:r>
          </w:p>
        </w:tc>
      </w:tr>
    </w:tbl>
    <w:p w:rsidR="001B3CEB" w:rsidRDefault="001B3CEB" w:rsidP="001B3CEB">
      <w:pPr>
        <w:pStyle w:val="ab"/>
        <w:ind w:left="360"/>
      </w:pPr>
    </w:p>
    <w:p w:rsidR="00755691" w:rsidRDefault="00A26B46" w:rsidP="00755691">
      <w:pPr>
        <w:pStyle w:val="ab"/>
        <w:numPr>
          <w:ilvl w:val="0"/>
          <w:numId w:val="5"/>
        </w:numPr>
      </w:pPr>
      <w:r>
        <w:rPr>
          <w:rFonts w:hint="eastAsia"/>
        </w:rPr>
        <w:t>API</w:t>
      </w:r>
      <w:r>
        <w:rPr>
          <w:rFonts w:hint="eastAsia"/>
        </w:rPr>
        <w:t>设计</w:t>
      </w:r>
    </w:p>
    <w:p w:rsidR="00A26B46" w:rsidRDefault="00A26B46" w:rsidP="00A26B46">
      <w:pPr>
        <w:pStyle w:val="ab"/>
        <w:ind w:left="360"/>
      </w:pPr>
      <w:r>
        <w:rPr>
          <w:rFonts w:hint="eastAsia"/>
        </w:rPr>
        <w:t>void</w:t>
      </w:r>
      <w:r w:rsidR="007A1082">
        <w:rPr>
          <w:rFonts w:hint="eastAsia"/>
        </w:rPr>
        <w:t xml:space="preserve"> GetMachine</w:t>
      </w:r>
      <w:r>
        <w:rPr>
          <w:rFonts w:hint="eastAsia"/>
        </w:rPr>
        <w:t xml:space="preserve">Param(String type, </w:t>
      </w:r>
      <w:r w:rsidR="00C523E8">
        <w:rPr>
          <w:rFonts w:hint="eastAsia"/>
        </w:rPr>
        <w:t>void</w:t>
      </w:r>
      <w:r>
        <w:rPr>
          <w:rFonts w:hint="eastAsia"/>
        </w:rPr>
        <w:t xml:space="preserve"> *value);</w:t>
      </w:r>
    </w:p>
    <w:p w:rsidR="007A1082" w:rsidRDefault="007A1082" w:rsidP="00A26B46">
      <w:pPr>
        <w:pStyle w:val="ab"/>
        <w:ind w:left="360"/>
      </w:pPr>
      <w:r>
        <w:rPr>
          <w:rFonts w:hint="eastAsia"/>
        </w:rPr>
        <w:t xml:space="preserve">bool SetMachineParam(String type, </w:t>
      </w:r>
      <w:r w:rsidR="00C523E8">
        <w:rPr>
          <w:rFonts w:hint="eastAsia"/>
        </w:rPr>
        <w:t>void</w:t>
      </w:r>
      <w:r>
        <w:rPr>
          <w:rFonts w:hint="eastAsia"/>
        </w:rPr>
        <w:t xml:space="preserve"> *value);</w:t>
      </w:r>
    </w:p>
    <w:p w:rsidR="00062E3D" w:rsidRDefault="00F83A65" w:rsidP="00013296">
      <w:pPr>
        <w:pStyle w:val="ab"/>
        <w:ind w:left="360"/>
      </w:pPr>
      <w:r>
        <w:rPr>
          <w:rFonts w:hint="eastAsia"/>
        </w:rPr>
        <w:lastRenderedPageBreak/>
        <w:t>说明：</w:t>
      </w:r>
      <w:r>
        <w:rPr>
          <w:rFonts w:hint="eastAsia"/>
        </w:rPr>
        <w:t>type</w:t>
      </w:r>
      <w:r>
        <w:rPr>
          <w:rFonts w:hint="eastAsia"/>
        </w:rPr>
        <w:t>指字段名</w:t>
      </w:r>
      <w:r w:rsidR="00537636">
        <w:rPr>
          <w:rFonts w:hint="eastAsia"/>
        </w:rPr>
        <w:t>value</w:t>
      </w:r>
      <w:r w:rsidR="00537636">
        <w:rPr>
          <w:rFonts w:hint="eastAsia"/>
        </w:rPr>
        <w:t>指的是有效输入</w:t>
      </w:r>
      <w:r w:rsidR="008F6C75">
        <w:rPr>
          <w:rFonts w:hint="eastAsia"/>
        </w:rPr>
        <w:t>/</w:t>
      </w:r>
      <w:r w:rsidR="008F6C75">
        <w:rPr>
          <w:rFonts w:hint="eastAsia"/>
        </w:rPr>
        <w:t>输出</w:t>
      </w:r>
    </w:p>
    <w:p w:rsidR="00246F95" w:rsidRDefault="00246F95" w:rsidP="00246F95">
      <w:pPr>
        <w:pStyle w:val="ab"/>
        <w:numPr>
          <w:ilvl w:val="0"/>
          <w:numId w:val="4"/>
        </w:numPr>
      </w:pPr>
      <w:r>
        <w:rPr>
          <w:rFonts w:hint="eastAsia"/>
        </w:rPr>
        <w:t>界面设计</w:t>
      </w:r>
    </w:p>
    <w:p w:rsidR="0050200B" w:rsidRDefault="0050200B" w:rsidP="0050200B">
      <w:pPr>
        <w:pStyle w:val="ab"/>
        <w:ind w:left="360"/>
      </w:pPr>
      <w:r>
        <w:rPr>
          <w:rFonts w:hint="eastAsia"/>
        </w:rPr>
        <w:t>概述：在配置主界面上点击</w:t>
      </w:r>
      <w:r w:rsidR="009A5A84">
        <w:rPr>
          <w:rFonts w:hint="eastAsia"/>
        </w:rPr>
        <w:t>“仪器”</w:t>
      </w:r>
      <w:r>
        <w:rPr>
          <w:rFonts w:hint="eastAsia"/>
        </w:rPr>
        <w:t>时进入</w:t>
      </w:r>
      <w:r w:rsidR="00B613FB">
        <w:rPr>
          <w:rFonts w:hint="eastAsia"/>
        </w:rPr>
        <w:t>。</w:t>
      </w:r>
    </w:p>
    <w:p w:rsidR="00246F95" w:rsidRPr="00755691" w:rsidRDefault="00246F95" w:rsidP="00246F95">
      <w:pPr>
        <w:pStyle w:val="ab"/>
        <w:ind w:left="360"/>
      </w:pPr>
      <w:r>
        <w:rPr>
          <w:noProof/>
        </w:rPr>
        <w:drawing>
          <wp:inline distT="0" distB="0" distL="0" distR="0">
            <wp:extent cx="5274310" cy="3887972"/>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274310" cy="3887972"/>
                    </a:xfrm>
                    <a:prstGeom prst="rect">
                      <a:avLst/>
                    </a:prstGeom>
                  </pic:spPr>
                </pic:pic>
              </a:graphicData>
            </a:graphic>
          </wp:inline>
        </w:drawing>
      </w:r>
    </w:p>
    <w:p w:rsidR="006C3700" w:rsidRDefault="006C3700" w:rsidP="006C3700">
      <w:pPr>
        <w:pStyle w:val="3"/>
      </w:pPr>
      <w:bookmarkStart w:id="15" w:name="_操作程序参数"/>
      <w:bookmarkStart w:id="16" w:name="_Toc362251515"/>
      <w:bookmarkEnd w:id="15"/>
      <w:r>
        <w:rPr>
          <w:rFonts w:hint="eastAsia"/>
        </w:rPr>
        <w:t>操作程序参数</w:t>
      </w:r>
      <w:bookmarkEnd w:id="16"/>
    </w:p>
    <w:p w:rsidR="00D716D5" w:rsidRDefault="00D716D5" w:rsidP="00D716D5">
      <w:pPr>
        <w:pStyle w:val="ab"/>
        <w:numPr>
          <w:ilvl w:val="0"/>
          <w:numId w:val="6"/>
        </w:numPr>
      </w:pPr>
      <w:r>
        <w:rPr>
          <w:rFonts w:hint="eastAsia"/>
        </w:rPr>
        <w:t>表设计</w:t>
      </w:r>
      <w:r w:rsidR="00303F94">
        <w:rPr>
          <w:rFonts w:hint="eastAsia"/>
        </w:rPr>
        <w:t>(SystemParam_Table)</w:t>
      </w:r>
    </w:p>
    <w:tbl>
      <w:tblPr>
        <w:tblStyle w:val="af3"/>
        <w:tblW w:w="0" w:type="auto"/>
        <w:tblInd w:w="360" w:type="dxa"/>
        <w:tblLook w:val="04A0" w:firstRow="1" w:lastRow="0" w:firstColumn="1" w:lastColumn="0" w:noHBand="0" w:noVBand="1"/>
      </w:tblPr>
      <w:tblGrid>
        <w:gridCol w:w="2062"/>
        <w:gridCol w:w="663"/>
        <w:gridCol w:w="2410"/>
        <w:gridCol w:w="3027"/>
      </w:tblGrid>
      <w:tr w:rsidR="00D716D5" w:rsidTr="00D716D5">
        <w:tc>
          <w:tcPr>
            <w:tcW w:w="2063" w:type="dxa"/>
          </w:tcPr>
          <w:p w:rsidR="00D716D5" w:rsidRDefault="00D716D5" w:rsidP="00D716D5">
            <w:pPr>
              <w:pStyle w:val="ab"/>
              <w:ind w:left="0"/>
            </w:pPr>
            <w:r>
              <w:rPr>
                <w:rFonts w:hint="eastAsia"/>
              </w:rPr>
              <w:t>字段</w:t>
            </w:r>
          </w:p>
        </w:tc>
        <w:tc>
          <w:tcPr>
            <w:tcW w:w="662" w:type="dxa"/>
          </w:tcPr>
          <w:p w:rsidR="00D716D5" w:rsidRDefault="00D716D5" w:rsidP="00D716D5">
            <w:pPr>
              <w:pStyle w:val="ab"/>
              <w:ind w:left="0"/>
            </w:pPr>
            <w:r>
              <w:rPr>
                <w:rFonts w:hint="eastAsia"/>
              </w:rPr>
              <w:t>类型</w:t>
            </w:r>
          </w:p>
        </w:tc>
        <w:tc>
          <w:tcPr>
            <w:tcW w:w="2410" w:type="dxa"/>
          </w:tcPr>
          <w:p w:rsidR="00D716D5" w:rsidRDefault="00D716D5" w:rsidP="00D716D5">
            <w:pPr>
              <w:pStyle w:val="ab"/>
              <w:ind w:left="0"/>
            </w:pPr>
            <w:r>
              <w:rPr>
                <w:rFonts w:hint="eastAsia"/>
              </w:rPr>
              <w:t>有效输入</w:t>
            </w:r>
          </w:p>
        </w:tc>
        <w:tc>
          <w:tcPr>
            <w:tcW w:w="3027" w:type="dxa"/>
          </w:tcPr>
          <w:p w:rsidR="00D716D5" w:rsidRDefault="00D716D5" w:rsidP="00D716D5">
            <w:pPr>
              <w:pStyle w:val="ab"/>
              <w:ind w:left="0"/>
            </w:pPr>
            <w:r>
              <w:rPr>
                <w:rFonts w:hint="eastAsia"/>
              </w:rPr>
              <w:t>说明</w:t>
            </w:r>
          </w:p>
        </w:tc>
      </w:tr>
      <w:tr w:rsidR="00FC3D29" w:rsidTr="00D716D5">
        <w:tc>
          <w:tcPr>
            <w:tcW w:w="2063" w:type="dxa"/>
          </w:tcPr>
          <w:p w:rsidR="00FC3D29" w:rsidRDefault="002B1DB7" w:rsidP="00CD523B">
            <w:pPr>
              <w:pStyle w:val="ab"/>
              <w:ind w:left="0"/>
            </w:pPr>
            <w:r>
              <w:rPr>
                <w:rFonts w:hint="eastAsia"/>
              </w:rPr>
              <w:t>ID</w:t>
            </w:r>
          </w:p>
        </w:tc>
        <w:tc>
          <w:tcPr>
            <w:tcW w:w="662" w:type="dxa"/>
          </w:tcPr>
          <w:p w:rsidR="00FC3D29" w:rsidRDefault="002B1DB7" w:rsidP="00D716D5">
            <w:pPr>
              <w:pStyle w:val="ab"/>
              <w:ind w:left="0"/>
            </w:pPr>
            <w:r>
              <w:t>I</w:t>
            </w:r>
            <w:r>
              <w:rPr>
                <w:rFonts w:hint="eastAsia"/>
              </w:rPr>
              <w:t>nt</w:t>
            </w:r>
          </w:p>
        </w:tc>
        <w:tc>
          <w:tcPr>
            <w:tcW w:w="2410" w:type="dxa"/>
          </w:tcPr>
          <w:p w:rsidR="00FC3D29" w:rsidRDefault="002B1DB7" w:rsidP="00D716D5">
            <w:pPr>
              <w:pStyle w:val="ab"/>
              <w:ind w:left="0"/>
            </w:pPr>
            <w:r>
              <w:rPr>
                <w:rFonts w:hint="eastAsia"/>
              </w:rPr>
              <w:t>自动增长</w:t>
            </w:r>
          </w:p>
        </w:tc>
        <w:tc>
          <w:tcPr>
            <w:tcW w:w="3027" w:type="dxa"/>
          </w:tcPr>
          <w:p w:rsidR="00FC3D29" w:rsidRDefault="002B1DB7" w:rsidP="00FC3D29">
            <w:pPr>
              <w:pStyle w:val="ab"/>
              <w:ind w:left="0"/>
            </w:pPr>
            <w:r>
              <w:rPr>
                <w:rFonts w:hint="eastAsia"/>
              </w:rPr>
              <w:t>主键</w:t>
            </w:r>
          </w:p>
        </w:tc>
      </w:tr>
      <w:tr w:rsidR="00D716D5" w:rsidTr="00D716D5">
        <w:tc>
          <w:tcPr>
            <w:tcW w:w="2063" w:type="dxa"/>
          </w:tcPr>
          <w:p w:rsidR="00D716D5" w:rsidRDefault="00D716D5" w:rsidP="00CD523B">
            <w:pPr>
              <w:pStyle w:val="ab"/>
              <w:ind w:left="0"/>
            </w:pPr>
            <w:r>
              <w:rPr>
                <w:rFonts w:hint="eastAsia"/>
              </w:rPr>
              <w:t>最长操作时间</w:t>
            </w:r>
            <w:r w:rsidR="00FC3D29">
              <w:rPr>
                <w:rFonts w:hint="eastAsia"/>
              </w:rPr>
              <w:t>(MaxTime)</w:t>
            </w:r>
          </w:p>
        </w:tc>
        <w:tc>
          <w:tcPr>
            <w:tcW w:w="662" w:type="dxa"/>
          </w:tcPr>
          <w:p w:rsidR="00D716D5" w:rsidRDefault="00E0036B" w:rsidP="00D716D5">
            <w:pPr>
              <w:pStyle w:val="ab"/>
              <w:ind w:left="0"/>
            </w:pPr>
            <w:r>
              <w:t>I</w:t>
            </w:r>
            <w:r w:rsidR="00D716D5">
              <w:rPr>
                <w:rFonts w:hint="eastAsia"/>
              </w:rPr>
              <w:t>nt</w:t>
            </w:r>
          </w:p>
        </w:tc>
        <w:tc>
          <w:tcPr>
            <w:tcW w:w="2410" w:type="dxa"/>
          </w:tcPr>
          <w:p w:rsidR="00D716D5" w:rsidRDefault="00D716D5" w:rsidP="00D716D5">
            <w:pPr>
              <w:pStyle w:val="ab"/>
              <w:ind w:left="0"/>
            </w:pPr>
            <w:r>
              <w:rPr>
                <w:rFonts w:hint="eastAsia"/>
              </w:rPr>
              <w:t>10</w:t>
            </w:r>
            <w:r w:rsidR="00CE5383">
              <w:rPr>
                <w:rFonts w:hint="eastAsia"/>
              </w:rPr>
              <w:t>至</w:t>
            </w:r>
            <w:r>
              <w:rPr>
                <w:rFonts w:hint="eastAsia"/>
              </w:rPr>
              <w:t>150</w:t>
            </w:r>
            <w:r>
              <w:rPr>
                <w:rFonts w:hint="eastAsia"/>
              </w:rPr>
              <w:t>分钟</w:t>
            </w:r>
          </w:p>
        </w:tc>
        <w:tc>
          <w:tcPr>
            <w:tcW w:w="3027" w:type="dxa"/>
          </w:tcPr>
          <w:p w:rsidR="00D716D5" w:rsidRDefault="00D716D5" w:rsidP="00FC3D29">
            <w:pPr>
              <w:pStyle w:val="ab"/>
              <w:ind w:left="0"/>
            </w:pPr>
            <w:r>
              <w:rPr>
                <w:rFonts w:hint="eastAsia"/>
              </w:rPr>
              <w:t>默认</w:t>
            </w:r>
            <w:r>
              <w:rPr>
                <w:rFonts w:hint="eastAsia"/>
              </w:rPr>
              <w:t>150</w:t>
            </w:r>
            <w:r>
              <w:rPr>
                <w:rFonts w:hint="eastAsia"/>
              </w:rPr>
              <w:t>分钟，单位分钟，键盘输入</w:t>
            </w:r>
          </w:p>
        </w:tc>
      </w:tr>
      <w:tr w:rsidR="00D716D5" w:rsidTr="00D716D5">
        <w:tc>
          <w:tcPr>
            <w:tcW w:w="2063" w:type="dxa"/>
          </w:tcPr>
          <w:p w:rsidR="00D716D5" w:rsidRDefault="00D716D5" w:rsidP="00D716D5">
            <w:pPr>
              <w:pStyle w:val="ab"/>
              <w:ind w:left="0"/>
            </w:pPr>
            <w:r>
              <w:rPr>
                <w:rFonts w:hint="eastAsia"/>
              </w:rPr>
              <w:t>回输压力上限值</w:t>
            </w:r>
          </w:p>
          <w:p w:rsidR="00FC3D29" w:rsidRPr="00D716D5" w:rsidRDefault="00FC3D29" w:rsidP="00D716D5">
            <w:pPr>
              <w:pStyle w:val="ab"/>
              <w:ind w:left="0"/>
            </w:pPr>
            <w:r>
              <w:rPr>
                <w:rFonts w:hint="eastAsia"/>
              </w:rPr>
              <w:t>(BackPressure)</w:t>
            </w:r>
          </w:p>
        </w:tc>
        <w:tc>
          <w:tcPr>
            <w:tcW w:w="662" w:type="dxa"/>
          </w:tcPr>
          <w:p w:rsidR="00D716D5" w:rsidRDefault="00D716D5" w:rsidP="00D716D5">
            <w:pPr>
              <w:pStyle w:val="ab"/>
              <w:ind w:left="0"/>
            </w:pPr>
            <w:r>
              <w:rPr>
                <w:rFonts w:hint="eastAsia"/>
              </w:rPr>
              <w:t>int</w:t>
            </w:r>
          </w:p>
        </w:tc>
        <w:tc>
          <w:tcPr>
            <w:tcW w:w="2410" w:type="dxa"/>
          </w:tcPr>
          <w:p w:rsidR="00D716D5" w:rsidRDefault="00CE5383" w:rsidP="00D716D5">
            <w:pPr>
              <w:pStyle w:val="ab"/>
              <w:ind w:left="0"/>
            </w:pPr>
            <w:r>
              <w:rPr>
                <w:rFonts w:hint="eastAsia"/>
              </w:rPr>
              <w:t>100</w:t>
            </w:r>
            <w:r>
              <w:rPr>
                <w:rFonts w:hint="eastAsia"/>
              </w:rPr>
              <w:t>至</w:t>
            </w:r>
            <w:r>
              <w:rPr>
                <w:rFonts w:hint="eastAsia"/>
              </w:rPr>
              <w:t>310</w:t>
            </w:r>
          </w:p>
        </w:tc>
        <w:tc>
          <w:tcPr>
            <w:tcW w:w="3027" w:type="dxa"/>
          </w:tcPr>
          <w:p w:rsidR="00D716D5" w:rsidRDefault="00D716D5" w:rsidP="00D716D5">
            <w:pPr>
              <w:pStyle w:val="ab"/>
              <w:ind w:left="0"/>
            </w:pPr>
            <w:r>
              <w:rPr>
                <w:rFonts w:hint="eastAsia"/>
              </w:rPr>
              <w:t>默认值</w:t>
            </w:r>
            <w:r>
              <w:rPr>
                <w:rFonts w:hint="eastAsia"/>
              </w:rPr>
              <w:t>310</w:t>
            </w:r>
            <w:r>
              <w:rPr>
                <w:rFonts w:hint="eastAsia"/>
              </w:rPr>
              <w:t>，单位</w:t>
            </w:r>
            <w:r>
              <w:rPr>
                <w:rFonts w:hint="eastAsia"/>
              </w:rPr>
              <w:t>mmHg</w:t>
            </w:r>
            <w:r>
              <w:rPr>
                <w:rFonts w:hint="eastAsia"/>
              </w:rPr>
              <w:t>，键盘输入</w:t>
            </w:r>
          </w:p>
        </w:tc>
      </w:tr>
      <w:tr w:rsidR="00D716D5" w:rsidTr="00D716D5">
        <w:tc>
          <w:tcPr>
            <w:tcW w:w="2063" w:type="dxa"/>
          </w:tcPr>
          <w:p w:rsidR="00D716D5" w:rsidRDefault="00D716D5" w:rsidP="00D716D5">
            <w:pPr>
              <w:pStyle w:val="ab"/>
              <w:ind w:left="0"/>
            </w:pPr>
            <w:r>
              <w:rPr>
                <w:rFonts w:hint="eastAsia"/>
              </w:rPr>
              <w:t>采血压力下限</w:t>
            </w:r>
          </w:p>
          <w:p w:rsidR="00FC3D29" w:rsidRPr="00D716D5" w:rsidRDefault="00FC3D29" w:rsidP="00D716D5">
            <w:pPr>
              <w:pStyle w:val="ab"/>
              <w:ind w:left="0"/>
            </w:pPr>
            <w:r>
              <w:rPr>
                <w:rFonts w:hint="eastAsia"/>
              </w:rPr>
              <w:t>(Take</w:t>
            </w:r>
            <w:r w:rsidR="00716BC7">
              <w:rPr>
                <w:rFonts w:hint="eastAsia"/>
              </w:rPr>
              <w:t>Pressure)</w:t>
            </w:r>
          </w:p>
        </w:tc>
        <w:tc>
          <w:tcPr>
            <w:tcW w:w="662" w:type="dxa"/>
          </w:tcPr>
          <w:p w:rsidR="00D716D5" w:rsidRDefault="00D716D5" w:rsidP="00D716D5">
            <w:pPr>
              <w:pStyle w:val="ab"/>
              <w:ind w:left="0"/>
            </w:pPr>
            <w:r>
              <w:t>I</w:t>
            </w:r>
            <w:r>
              <w:rPr>
                <w:rFonts w:hint="eastAsia"/>
              </w:rPr>
              <w:t>nt</w:t>
            </w:r>
          </w:p>
        </w:tc>
        <w:tc>
          <w:tcPr>
            <w:tcW w:w="2410" w:type="dxa"/>
          </w:tcPr>
          <w:p w:rsidR="00D716D5" w:rsidRDefault="00D716D5" w:rsidP="00D716D5">
            <w:pPr>
              <w:pStyle w:val="ab"/>
              <w:ind w:left="0"/>
            </w:pPr>
            <w:r>
              <w:rPr>
                <w:rFonts w:hint="eastAsia"/>
              </w:rPr>
              <w:t>-250</w:t>
            </w:r>
            <w:r>
              <w:rPr>
                <w:rFonts w:hint="eastAsia"/>
              </w:rPr>
              <w:t>到</w:t>
            </w:r>
            <w:r>
              <w:rPr>
                <w:rFonts w:hint="eastAsia"/>
              </w:rPr>
              <w:t>-100</w:t>
            </w:r>
          </w:p>
        </w:tc>
        <w:tc>
          <w:tcPr>
            <w:tcW w:w="3027" w:type="dxa"/>
          </w:tcPr>
          <w:p w:rsidR="00D716D5" w:rsidRDefault="00D716D5" w:rsidP="00D716D5">
            <w:pPr>
              <w:pStyle w:val="ab"/>
              <w:ind w:left="0"/>
            </w:pPr>
            <w:r>
              <w:rPr>
                <w:rFonts w:hint="eastAsia"/>
              </w:rPr>
              <w:t>默认</w:t>
            </w:r>
            <w:r>
              <w:rPr>
                <w:rFonts w:hint="eastAsia"/>
              </w:rPr>
              <w:t>-250</w:t>
            </w:r>
            <w:r>
              <w:rPr>
                <w:rFonts w:hint="eastAsia"/>
              </w:rPr>
              <w:t>，单位</w:t>
            </w:r>
            <w:r>
              <w:rPr>
                <w:rFonts w:hint="eastAsia"/>
              </w:rPr>
              <w:t>mmHg</w:t>
            </w:r>
            <w:r>
              <w:rPr>
                <w:rFonts w:hint="eastAsia"/>
              </w:rPr>
              <w:t>，键盘输入</w:t>
            </w:r>
          </w:p>
        </w:tc>
      </w:tr>
      <w:tr w:rsidR="00D716D5" w:rsidTr="00D716D5">
        <w:tc>
          <w:tcPr>
            <w:tcW w:w="2063" w:type="dxa"/>
          </w:tcPr>
          <w:p w:rsidR="00D716D5" w:rsidRDefault="00CE5383" w:rsidP="00D716D5">
            <w:pPr>
              <w:pStyle w:val="ab"/>
              <w:ind w:left="0"/>
            </w:pPr>
            <w:r>
              <w:rPr>
                <w:rFonts w:hint="eastAsia"/>
              </w:rPr>
              <w:t>采血</w:t>
            </w:r>
            <w:r w:rsidR="00D716D5">
              <w:rPr>
                <w:rFonts w:hint="eastAsia"/>
              </w:rPr>
              <w:t>/</w:t>
            </w:r>
            <w:r w:rsidR="00D716D5">
              <w:rPr>
                <w:rFonts w:hint="eastAsia"/>
              </w:rPr>
              <w:t>抗凝剂比例</w:t>
            </w:r>
            <w:r>
              <w:rPr>
                <w:rFonts w:hint="eastAsia"/>
              </w:rPr>
              <w:t>(</w:t>
            </w:r>
            <w:r>
              <w:rPr>
                <w:rFonts w:hint="eastAsia"/>
              </w:rPr>
              <w:t>采集血小板</w:t>
            </w:r>
            <w:r>
              <w:rPr>
                <w:rFonts w:hint="eastAsia"/>
              </w:rPr>
              <w:t>)</w:t>
            </w:r>
          </w:p>
          <w:p w:rsidR="00716BC7" w:rsidRPr="00D716D5" w:rsidRDefault="001F5CBC" w:rsidP="00D716D5">
            <w:pPr>
              <w:pStyle w:val="ab"/>
              <w:ind w:left="0"/>
            </w:pPr>
            <w:r>
              <w:rPr>
                <w:rFonts w:hint="eastAsia"/>
              </w:rPr>
              <w:t>Rate</w:t>
            </w:r>
            <w:r w:rsidR="00716BC7">
              <w:rPr>
                <w:rFonts w:hint="eastAsia"/>
              </w:rPr>
              <w:t>Plt</w:t>
            </w:r>
          </w:p>
        </w:tc>
        <w:tc>
          <w:tcPr>
            <w:tcW w:w="662" w:type="dxa"/>
          </w:tcPr>
          <w:p w:rsidR="00D716D5" w:rsidRDefault="00D716D5" w:rsidP="00D716D5">
            <w:pPr>
              <w:pStyle w:val="ab"/>
              <w:ind w:left="0"/>
            </w:pPr>
            <w:r>
              <w:t>F</w:t>
            </w:r>
            <w:r>
              <w:rPr>
                <w:rFonts w:hint="eastAsia"/>
              </w:rPr>
              <w:t>loat</w:t>
            </w:r>
          </w:p>
        </w:tc>
        <w:tc>
          <w:tcPr>
            <w:tcW w:w="2410" w:type="dxa"/>
          </w:tcPr>
          <w:p w:rsidR="00D716D5" w:rsidRDefault="00D716D5" w:rsidP="00D716D5">
            <w:pPr>
              <w:pStyle w:val="ab"/>
              <w:ind w:left="0"/>
            </w:pPr>
            <w:r>
              <w:rPr>
                <w:rFonts w:hint="eastAsia"/>
              </w:rPr>
              <w:t>6.0</w:t>
            </w:r>
            <w:r>
              <w:rPr>
                <w:rFonts w:hint="eastAsia"/>
              </w:rPr>
              <w:t>至</w:t>
            </w:r>
            <w:r>
              <w:rPr>
                <w:rFonts w:hint="eastAsia"/>
              </w:rPr>
              <w:t>13.7</w:t>
            </w:r>
          </w:p>
        </w:tc>
        <w:tc>
          <w:tcPr>
            <w:tcW w:w="3027" w:type="dxa"/>
          </w:tcPr>
          <w:p w:rsidR="00D716D5" w:rsidRDefault="00D716D5" w:rsidP="00D716D5">
            <w:pPr>
              <w:pStyle w:val="ab"/>
              <w:ind w:left="0"/>
            </w:pPr>
            <w:r>
              <w:rPr>
                <w:rFonts w:hint="eastAsia"/>
              </w:rPr>
              <w:t>默认</w:t>
            </w:r>
            <w:r>
              <w:rPr>
                <w:rFonts w:hint="eastAsia"/>
              </w:rPr>
              <w:t>11</w:t>
            </w:r>
            <w:r>
              <w:rPr>
                <w:rFonts w:hint="eastAsia"/>
              </w:rPr>
              <w:t>，采血量和</w:t>
            </w:r>
            <w:r>
              <w:rPr>
                <w:rFonts w:hint="eastAsia"/>
              </w:rPr>
              <w:t>AC</w:t>
            </w:r>
            <w:r>
              <w:rPr>
                <w:rFonts w:hint="eastAsia"/>
              </w:rPr>
              <w:t>的比例</w:t>
            </w:r>
            <w:r w:rsidR="00CE5383">
              <w:rPr>
                <w:rFonts w:hint="eastAsia"/>
              </w:rPr>
              <w:t>，</w:t>
            </w:r>
            <w:r>
              <w:rPr>
                <w:rFonts w:hint="eastAsia"/>
              </w:rPr>
              <w:t>键盘输入</w:t>
            </w:r>
          </w:p>
        </w:tc>
      </w:tr>
      <w:tr w:rsidR="00D716D5" w:rsidTr="00D716D5">
        <w:tc>
          <w:tcPr>
            <w:tcW w:w="2063" w:type="dxa"/>
          </w:tcPr>
          <w:p w:rsidR="00D716D5" w:rsidRDefault="00CE5383" w:rsidP="00D716D5">
            <w:pPr>
              <w:pStyle w:val="ab"/>
              <w:ind w:left="0"/>
            </w:pPr>
            <w:r>
              <w:rPr>
                <w:rFonts w:hint="eastAsia"/>
              </w:rPr>
              <w:t>采血</w:t>
            </w:r>
            <w:r w:rsidR="00D716D5">
              <w:rPr>
                <w:rFonts w:hint="eastAsia"/>
              </w:rPr>
              <w:t>/</w:t>
            </w:r>
            <w:r>
              <w:rPr>
                <w:rFonts w:hint="eastAsia"/>
              </w:rPr>
              <w:t>抗凝剂比例</w:t>
            </w:r>
          </w:p>
          <w:p w:rsidR="00CE5383" w:rsidRDefault="00CE5383" w:rsidP="00D716D5">
            <w:pPr>
              <w:pStyle w:val="ab"/>
              <w:ind w:left="0"/>
            </w:pPr>
            <w:r>
              <w:rPr>
                <w:rFonts w:hint="eastAsia"/>
              </w:rPr>
              <w:t>(</w:t>
            </w:r>
            <w:r>
              <w:rPr>
                <w:rFonts w:hint="eastAsia"/>
              </w:rPr>
              <w:t>采集红细胞</w:t>
            </w:r>
            <w:r>
              <w:rPr>
                <w:rFonts w:hint="eastAsia"/>
              </w:rPr>
              <w:t>)</w:t>
            </w:r>
          </w:p>
          <w:p w:rsidR="00146FE2" w:rsidRPr="00D716D5" w:rsidRDefault="001F5CBC" w:rsidP="00951FD8">
            <w:pPr>
              <w:pStyle w:val="ab"/>
              <w:ind w:left="0"/>
            </w:pPr>
            <w:r>
              <w:rPr>
                <w:rFonts w:hint="eastAsia"/>
              </w:rPr>
              <w:t>Rate</w:t>
            </w:r>
            <w:r w:rsidR="00146FE2">
              <w:rPr>
                <w:rFonts w:hint="eastAsia"/>
              </w:rPr>
              <w:t>Rb</w:t>
            </w:r>
            <w:r w:rsidR="00951FD8">
              <w:rPr>
                <w:rFonts w:hint="eastAsia"/>
              </w:rPr>
              <w:t>c</w:t>
            </w:r>
          </w:p>
        </w:tc>
        <w:tc>
          <w:tcPr>
            <w:tcW w:w="662" w:type="dxa"/>
          </w:tcPr>
          <w:p w:rsidR="00D716D5" w:rsidRDefault="002B08FE" w:rsidP="00D716D5">
            <w:pPr>
              <w:pStyle w:val="ab"/>
              <w:ind w:left="0"/>
            </w:pPr>
            <w:r>
              <w:t>I</w:t>
            </w:r>
            <w:r>
              <w:rPr>
                <w:rFonts w:hint="eastAsia"/>
              </w:rPr>
              <w:t>nt</w:t>
            </w:r>
          </w:p>
        </w:tc>
        <w:tc>
          <w:tcPr>
            <w:tcW w:w="2410" w:type="dxa"/>
          </w:tcPr>
          <w:p w:rsidR="00D716D5" w:rsidRDefault="00CE5383" w:rsidP="00D716D5">
            <w:pPr>
              <w:pStyle w:val="ab"/>
              <w:ind w:left="0"/>
            </w:pPr>
            <w:r>
              <w:rPr>
                <w:rFonts w:hint="eastAsia"/>
              </w:rPr>
              <w:t>8.14</w:t>
            </w:r>
            <w:r>
              <w:rPr>
                <w:rFonts w:hint="eastAsia"/>
              </w:rPr>
              <w:t>或</w:t>
            </w:r>
            <w:r>
              <w:rPr>
                <w:rFonts w:hint="eastAsia"/>
              </w:rPr>
              <w:t>11</w:t>
            </w:r>
          </w:p>
        </w:tc>
        <w:tc>
          <w:tcPr>
            <w:tcW w:w="3027" w:type="dxa"/>
          </w:tcPr>
          <w:p w:rsidR="00E86960" w:rsidRDefault="00CE5383" w:rsidP="002B08FE">
            <w:pPr>
              <w:pStyle w:val="ab"/>
              <w:ind w:left="0"/>
            </w:pPr>
            <w:r>
              <w:rPr>
                <w:rFonts w:hint="eastAsia"/>
              </w:rPr>
              <w:t>默认</w:t>
            </w:r>
            <w:r>
              <w:rPr>
                <w:rFonts w:hint="eastAsia"/>
              </w:rPr>
              <w:t>11</w:t>
            </w:r>
            <w:r>
              <w:rPr>
                <w:rFonts w:hint="eastAsia"/>
              </w:rPr>
              <w:t>，采血量和</w:t>
            </w:r>
            <w:r>
              <w:rPr>
                <w:rFonts w:hint="eastAsia"/>
              </w:rPr>
              <w:t>AC</w:t>
            </w:r>
            <w:r w:rsidR="002B08FE">
              <w:rPr>
                <w:rFonts w:hint="eastAsia"/>
              </w:rPr>
              <w:t>的比例，</w:t>
            </w:r>
            <w:r w:rsidR="00C56767">
              <w:rPr>
                <w:rFonts w:hint="eastAsia"/>
              </w:rPr>
              <w:t>8.14</w:t>
            </w:r>
            <w:r w:rsidR="00C56767">
              <w:rPr>
                <w:rFonts w:hint="eastAsia"/>
              </w:rPr>
              <w:t>表示</w:t>
            </w:r>
            <w:r w:rsidR="00C56767">
              <w:rPr>
                <w:rFonts w:hint="eastAsia"/>
              </w:rPr>
              <w:t>0,11</w:t>
            </w:r>
            <w:r w:rsidR="00C56767">
              <w:rPr>
                <w:rFonts w:hint="eastAsia"/>
              </w:rPr>
              <w:t>表示</w:t>
            </w:r>
            <w:r w:rsidR="002B08FE">
              <w:rPr>
                <w:rFonts w:hint="eastAsia"/>
              </w:rPr>
              <w:t>1</w:t>
            </w:r>
          </w:p>
        </w:tc>
      </w:tr>
      <w:tr w:rsidR="00CE5383" w:rsidTr="00D716D5">
        <w:tc>
          <w:tcPr>
            <w:tcW w:w="2063" w:type="dxa"/>
          </w:tcPr>
          <w:p w:rsidR="00CE5383" w:rsidRDefault="00754C6A" w:rsidP="00D716D5">
            <w:pPr>
              <w:pStyle w:val="ab"/>
              <w:ind w:left="0"/>
            </w:pPr>
            <w:r>
              <w:rPr>
                <w:rFonts w:hint="eastAsia"/>
              </w:rPr>
              <w:t>操作员操作确认</w:t>
            </w:r>
          </w:p>
          <w:p w:rsidR="0023741B" w:rsidRDefault="001F5CBC" w:rsidP="00D716D5">
            <w:pPr>
              <w:pStyle w:val="ab"/>
              <w:ind w:left="0"/>
            </w:pPr>
            <w:r>
              <w:rPr>
                <w:rFonts w:hint="eastAsia"/>
              </w:rPr>
              <w:t>Operate</w:t>
            </w:r>
            <w:r w:rsidR="0023741B">
              <w:rPr>
                <w:rFonts w:hint="eastAsia"/>
              </w:rPr>
              <w:t>Confirm</w:t>
            </w:r>
          </w:p>
        </w:tc>
        <w:tc>
          <w:tcPr>
            <w:tcW w:w="662" w:type="dxa"/>
          </w:tcPr>
          <w:p w:rsidR="00CE5383" w:rsidRDefault="000F69B8" w:rsidP="00D716D5">
            <w:pPr>
              <w:pStyle w:val="ab"/>
              <w:ind w:left="0"/>
            </w:pPr>
            <w:r>
              <w:rPr>
                <w:rFonts w:hint="eastAsia"/>
              </w:rPr>
              <w:t>bool</w:t>
            </w:r>
          </w:p>
        </w:tc>
        <w:tc>
          <w:tcPr>
            <w:tcW w:w="2410" w:type="dxa"/>
          </w:tcPr>
          <w:p w:rsidR="00CE5383" w:rsidRDefault="00754C6A" w:rsidP="00D716D5">
            <w:pPr>
              <w:pStyle w:val="ab"/>
              <w:ind w:left="0"/>
            </w:pPr>
            <w:r>
              <w:rPr>
                <w:rFonts w:hint="eastAsia"/>
              </w:rPr>
              <w:t>开，关</w:t>
            </w:r>
          </w:p>
        </w:tc>
        <w:tc>
          <w:tcPr>
            <w:tcW w:w="3027" w:type="dxa"/>
          </w:tcPr>
          <w:p w:rsidR="00CE5383" w:rsidRDefault="00442D50" w:rsidP="00D716D5">
            <w:pPr>
              <w:pStyle w:val="ab"/>
              <w:ind w:left="0"/>
            </w:pPr>
            <w:r>
              <w:rPr>
                <w:rFonts w:hint="eastAsia"/>
              </w:rPr>
              <w:t>如果打开这个功能，则每配置一步，都会弹出确认对话框，如果关闭这个功能，则配置完成后直接生效，</w:t>
            </w:r>
            <w:r w:rsidR="00C56767">
              <w:rPr>
                <w:rFonts w:hint="eastAsia"/>
              </w:rPr>
              <w:t>默认关闭</w:t>
            </w:r>
          </w:p>
          <w:p w:rsidR="00442D50" w:rsidRPr="00CE5383" w:rsidRDefault="00442D50" w:rsidP="00D716D5">
            <w:pPr>
              <w:pStyle w:val="ab"/>
              <w:ind w:left="0"/>
            </w:pPr>
            <w:r>
              <w:rPr>
                <w:rFonts w:hint="eastAsia"/>
              </w:rPr>
              <w:lastRenderedPageBreak/>
              <w:t>默认关闭；</w:t>
            </w:r>
            <w:r w:rsidR="00000B44">
              <w:rPr>
                <w:rFonts w:hint="eastAsia"/>
              </w:rPr>
              <w:t>True-</w:t>
            </w:r>
            <w:r w:rsidR="00000B44">
              <w:rPr>
                <w:rFonts w:hint="eastAsia"/>
              </w:rPr>
              <w:t>开，</w:t>
            </w:r>
            <w:r w:rsidR="00000B44">
              <w:rPr>
                <w:rFonts w:hint="eastAsia"/>
              </w:rPr>
              <w:t>False-</w:t>
            </w:r>
            <w:r w:rsidR="00000B44">
              <w:rPr>
                <w:rFonts w:hint="eastAsia"/>
              </w:rPr>
              <w:t>关</w:t>
            </w:r>
          </w:p>
        </w:tc>
      </w:tr>
      <w:tr w:rsidR="00754C6A" w:rsidTr="00D716D5">
        <w:tc>
          <w:tcPr>
            <w:tcW w:w="2063" w:type="dxa"/>
          </w:tcPr>
          <w:p w:rsidR="00754C6A" w:rsidRDefault="00754C6A" w:rsidP="00D716D5">
            <w:pPr>
              <w:pStyle w:val="ab"/>
              <w:ind w:left="0"/>
            </w:pPr>
            <w:r>
              <w:rPr>
                <w:rFonts w:hint="eastAsia"/>
              </w:rPr>
              <w:lastRenderedPageBreak/>
              <w:t>血浆回输开关</w:t>
            </w:r>
          </w:p>
          <w:p w:rsidR="008A342F" w:rsidRDefault="008A342F" w:rsidP="00D716D5">
            <w:pPr>
              <w:pStyle w:val="ab"/>
              <w:ind w:left="0"/>
            </w:pPr>
            <w:r>
              <w:rPr>
                <w:rFonts w:hint="eastAsia"/>
              </w:rPr>
              <w:t>BackSwitch</w:t>
            </w:r>
          </w:p>
        </w:tc>
        <w:tc>
          <w:tcPr>
            <w:tcW w:w="662" w:type="dxa"/>
          </w:tcPr>
          <w:p w:rsidR="00754C6A" w:rsidRDefault="00000B44" w:rsidP="00D716D5">
            <w:pPr>
              <w:pStyle w:val="ab"/>
              <w:ind w:left="0"/>
            </w:pPr>
            <w:r>
              <w:rPr>
                <w:rFonts w:hint="eastAsia"/>
              </w:rPr>
              <w:t>int</w:t>
            </w:r>
          </w:p>
        </w:tc>
        <w:tc>
          <w:tcPr>
            <w:tcW w:w="2410" w:type="dxa"/>
          </w:tcPr>
          <w:p w:rsidR="00754C6A" w:rsidRDefault="00754C6A" w:rsidP="00D716D5">
            <w:pPr>
              <w:pStyle w:val="ab"/>
              <w:ind w:left="0"/>
            </w:pPr>
            <w:r>
              <w:rPr>
                <w:rFonts w:hint="eastAsia"/>
              </w:rPr>
              <w:t>正常，回输</w:t>
            </w:r>
          </w:p>
        </w:tc>
        <w:tc>
          <w:tcPr>
            <w:tcW w:w="3027" w:type="dxa"/>
          </w:tcPr>
          <w:p w:rsidR="00754C6A" w:rsidRPr="00CE5383" w:rsidRDefault="00754C6A" w:rsidP="00D716D5">
            <w:pPr>
              <w:pStyle w:val="ab"/>
              <w:ind w:left="0"/>
            </w:pPr>
            <w:r>
              <w:rPr>
                <w:rFonts w:hint="eastAsia"/>
              </w:rPr>
              <w:t>默认正常，血浆回输的目的是减少管路套件中残留</w:t>
            </w:r>
          </w:p>
        </w:tc>
      </w:tr>
    </w:tbl>
    <w:p w:rsidR="00D716D5" w:rsidRDefault="00D716D5" w:rsidP="00D716D5">
      <w:pPr>
        <w:pStyle w:val="ab"/>
        <w:ind w:left="360"/>
      </w:pPr>
    </w:p>
    <w:p w:rsidR="00D716D5" w:rsidRDefault="00D716D5" w:rsidP="00D716D5">
      <w:pPr>
        <w:pStyle w:val="ab"/>
        <w:numPr>
          <w:ilvl w:val="0"/>
          <w:numId w:val="6"/>
        </w:numPr>
      </w:pPr>
      <w:r>
        <w:rPr>
          <w:rFonts w:hint="eastAsia"/>
        </w:rPr>
        <w:t>API</w:t>
      </w:r>
      <w:r>
        <w:rPr>
          <w:rFonts w:hint="eastAsia"/>
        </w:rPr>
        <w:t>设计</w:t>
      </w:r>
    </w:p>
    <w:p w:rsidR="00864B78" w:rsidRDefault="00864B78" w:rsidP="00864B78">
      <w:pPr>
        <w:pStyle w:val="ab"/>
        <w:ind w:left="360"/>
      </w:pPr>
      <w:r>
        <w:rPr>
          <w:rFonts w:hint="eastAsia"/>
        </w:rPr>
        <w:t xml:space="preserve">void GetSystemParam(String type, </w:t>
      </w:r>
      <w:r w:rsidR="003A1118">
        <w:rPr>
          <w:rFonts w:hint="eastAsia"/>
        </w:rPr>
        <w:t>void</w:t>
      </w:r>
      <w:r>
        <w:rPr>
          <w:rFonts w:hint="eastAsia"/>
        </w:rPr>
        <w:t xml:space="preserve"> *value);</w:t>
      </w:r>
    </w:p>
    <w:p w:rsidR="00864B78" w:rsidRPr="00864B78" w:rsidRDefault="00864B78" w:rsidP="00864B78">
      <w:pPr>
        <w:pStyle w:val="ab"/>
        <w:ind w:left="360"/>
      </w:pPr>
      <w:r>
        <w:rPr>
          <w:rFonts w:hint="eastAsia"/>
        </w:rPr>
        <w:t xml:space="preserve">bool SetSystemParam(String type, </w:t>
      </w:r>
      <w:r w:rsidR="003A1118">
        <w:rPr>
          <w:rFonts w:hint="eastAsia"/>
        </w:rPr>
        <w:t>void</w:t>
      </w:r>
      <w:r>
        <w:rPr>
          <w:rFonts w:hint="eastAsia"/>
        </w:rPr>
        <w:t xml:space="preserve"> *value);</w:t>
      </w:r>
    </w:p>
    <w:p w:rsidR="00CD523B" w:rsidRDefault="00864B78" w:rsidP="00864B78">
      <w:pPr>
        <w:pStyle w:val="ab"/>
        <w:ind w:left="360"/>
      </w:pPr>
      <w:r>
        <w:rPr>
          <w:rFonts w:hint="eastAsia"/>
        </w:rPr>
        <w:t>说明：</w:t>
      </w:r>
      <w:r>
        <w:rPr>
          <w:rFonts w:hint="eastAsia"/>
        </w:rPr>
        <w:t>type</w:t>
      </w:r>
      <w:r>
        <w:rPr>
          <w:rFonts w:hint="eastAsia"/>
        </w:rPr>
        <w:t>指字段名，</w:t>
      </w:r>
      <w:r>
        <w:rPr>
          <w:rFonts w:hint="eastAsia"/>
        </w:rPr>
        <w:t>value</w:t>
      </w:r>
      <w:r>
        <w:rPr>
          <w:rFonts w:hint="eastAsia"/>
        </w:rPr>
        <w:t>指有效输入</w:t>
      </w:r>
      <w:r w:rsidR="002623D6">
        <w:rPr>
          <w:rFonts w:hint="eastAsia"/>
        </w:rPr>
        <w:t>/</w:t>
      </w:r>
      <w:r w:rsidR="002623D6">
        <w:rPr>
          <w:rFonts w:hint="eastAsia"/>
        </w:rPr>
        <w:t>输出值</w:t>
      </w:r>
    </w:p>
    <w:p w:rsidR="008C1EEE" w:rsidRDefault="008C1EEE" w:rsidP="008C1EEE">
      <w:pPr>
        <w:pStyle w:val="ab"/>
        <w:numPr>
          <w:ilvl w:val="0"/>
          <w:numId w:val="6"/>
        </w:numPr>
      </w:pPr>
      <w:r>
        <w:rPr>
          <w:rFonts w:hint="eastAsia"/>
        </w:rPr>
        <w:t>界面</w:t>
      </w:r>
    </w:p>
    <w:p w:rsidR="000F4E9F" w:rsidRDefault="000F4E9F" w:rsidP="000F4E9F">
      <w:pPr>
        <w:pStyle w:val="ab"/>
        <w:ind w:left="360"/>
      </w:pPr>
      <w:r>
        <w:rPr>
          <w:rFonts w:hint="eastAsia"/>
        </w:rPr>
        <w:t>概述：在配置主界面上点击“操作程序”时进入</w:t>
      </w:r>
    </w:p>
    <w:p w:rsidR="008C1EEE" w:rsidRPr="00864B78" w:rsidRDefault="008C1EEE" w:rsidP="008C1EEE">
      <w:pPr>
        <w:pStyle w:val="ab"/>
        <w:ind w:left="360"/>
      </w:pPr>
      <w:r>
        <w:rPr>
          <w:noProof/>
        </w:rPr>
        <w:drawing>
          <wp:inline distT="0" distB="0" distL="0" distR="0">
            <wp:extent cx="5274310" cy="3964279"/>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274310" cy="3964279"/>
                    </a:xfrm>
                    <a:prstGeom prst="rect">
                      <a:avLst/>
                    </a:prstGeom>
                  </pic:spPr>
                </pic:pic>
              </a:graphicData>
            </a:graphic>
          </wp:inline>
        </w:drawing>
      </w:r>
    </w:p>
    <w:p w:rsidR="006C3700" w:rsidRDefault="006C3700" w:rsidP="006C3700">
      <w:pPr>
        <w:pStyle w:val="3"/>
      </w:pPr>
      <w:bookmarkStart w:id="17" w:name="_血小板参数"/>
      <w:bookmarkStart w:id="18" w:name="_Toc362251516"/>
      <w:bookmarkEnd w:id="17"/>
      <w:r>
        <w:rPr>
          <w:rFonts w:hint="eastAsia"/>
        </w:rPr>
        <w:t>血小板参数</w:t>
      </w:r>
      <w:bookmarkEnd w:id="18"/>
    </w:p>
    <w:p w:rsidR="00752C7F" w:rsidRDefault="00752C7F" w:rsidP="00752C7F">
      <w:pPr>
        <w:pStyle w:val="ab"/>
        <w:numPr>
          <w:ilvl w:val="0"/>
          <w:numId w:val="7"/>
        </w:numPr>
      </w:pPr>
      <w:r>
        <w:rPr>
          <w:rFonts w:hint="eastAsia"/>
        </w:rPr>
        <w:t>表设计</w:t>
      </w:r>
      <w:r w:rsidR="00C94F3E">
        <w:rPr>
          <w:rFonts w:hint="eastAsia"/>
        </w:rPr>
        <w:t>(P</w:t>
      </w:r>
      <w:r w:rsidR="00C94F3E" w:rsidRPr="00A92E93">
        <w:t>latelet</w:t>
      </w:r>
      <w:r w:rsidR="00C94F3E">
        <w:rPr>
          <w:rFonts w:hint="eastAsia"/>
        </w:rPr>
        <w:t>Param_Table)</w:t>
      </w:r>
    </w:p>
    <w:tbl>
      <w:tblPr>
        <w:tblStyle w:val="af3"/>
        <w:tblW w:w="0" w:type="auto"/>
        <w:tblLook w:val="04A0" w:firstRow="1" w:lastRow="0" w:firstColumn="1" w:lastColumn="0" w:noHBand="0" w:noVBand="1"/>
      </w:tblPr>
      <w:tblGrid>
        <w:gridCol w:w="1809"/>
        <w:gridCol w:w="851"/>
        <w:gridCol w:w="2977"/>
        <w:gridCol w:w="2885"/>
      </w:tblGrid>
      <w:tr w:rsidR="00752C7F" w:rsidTr="0041032E">
        <w:tc>
          <w:tcPr>
            <w:tcW w:w="1809" w:type="dxa"/>
          </w:tcPr>
          <w:p w:rsidR="00752C7F" w:rsidRDefault="00752C7F" w:rsidP="0041032E">
            <w:r>
              <w:rPr>
                <w:rFonts w:hint="eastAsia"/>
              </w:rPr>
              <w:t>字段</w:t>
            </w:r>
          </w:p>
        </w:tc>
        <w:tc>
          <w:tcPr>
            <w:tcW w:w="851" w:type="dxa"/>
          </w:tcPr>
          <w:p w:rsidR="00752C7F" w:rsidRDefault="00752C7F" w:rsidP="0041032E">
            <w:r>
              <w:rPr>
                <w:rFonts w:hint="eastAsia"/>
              </w:rPr>
              <w:t>类型</w:t>
            </w:r>
          </w:p>
        </w:tc>
        <w:tc>
          <w:tcPr>
            <w:tcW w:w="2977" w:type="dxa"/>
          </w:tcPr>
          <w:p w:rsidR="00752C7F" w:rsidRDefault="00752C7F" w:rsidP="0041032E">
            <w:r>
              <w:rPr>
                <w:rFonts w:hint="eastAsia"/>
              </w:rPr>
              <w:t>有效输入</w:t>
            </w:r>
          </w:p>
        </w:tc>
        <w:tc>
          <w:tcPr>
            <w:tcW w:w="2885" w:type="dxa"/>
          </w:tcPr>
          <w:p w:rsidR="00752C7F" w:rsidRDefault="00752C7F" w:rsidP="0041032E">
            <w:r>
              <w:rPr>
                <w:rFonts w:hint="eastAsia"/>
              </w:rPr>
              <w:t>说明</w:t>
            </w:r>
          </w:p>
        </w:tc>
      </w:tr>
      <w:tr w:rsidR="00752C7F" w:rsidTr="0041032E">
        <w:tc>
          <w:tcPr>
            <w:tcW w:w="1809" w:type="dxa"/>
          </w:tcPr>
          <w:p w:rsidR="00752C7F" w:rsidRDefault="00752C7F" w:rsidP="0041032E">
            <w:r>
              <w:rPr>
                <w:rFonts w:hint="eastAsia"/>
              </w:rPr>
              <w:t>程序等级</w:t>
            </w:r>
            <w:r>
              <w:rPr>
                <w:rFonts w:hint="eastAsia"/>
              </w:rPr>
              <w:t>PL</w:t>
            </w:r>
          </w:p>
          <w:p w:rsidR="00D46AAF" w:rsidRDefault="00D46AAF" w:rsidP="0041032E">
            <w:r>
              <w:rPr>
                <w:rFonts w:hint="eastAsia"/>
              </w:rPr>
              <w:t>ProgramLevel</w:t>
            </w:r>
          </w:p>
        </w:tc>
        <w:tc>
          <w:tcPr>
            <w:tcW w:w="851" w:type="dxa"/>
          </w:tcPr>
          <w:p w:rsidR="00752C7F" w:rsidRDefault="00752C7F" w:rsidP="0041032E">
            <w:r>
              <w:t>I</w:t>
            </w:r>
            <w:r>
              <w:rPr>
                <w:rFonts w:hint="eastAsia"/>
              </w:rPr>
              <w:t>nt</w:t>
            </w:r>
          </w:p>
        </w:tc>
        <w:tc>
          <w:tcPr>
            <w:tcW w:w="2977" w:type="dxa"/>
          </w:tcPr>
          <w:p w:rsidR="00752C7F" w:rsidRDefault="009903DF" w:rsidP="0041032E">
            <w:r>
              <w:rPr>
                <w:rFonts w:hint="eastAsia"/>
              </w:rPr>
              <w:t>固定</w:t>
            </w:r>
            <w:r>
              <w:rPr>
                <w:rFonts w:hint="eastAsia"/>
              </w:rPr>
              <w:t>1-6</w:t>
            </w:r>
          </w:p>
        </w:tc>
        <w:tc>
          <w:tcPr>
            <w:tcW w:w="2885" w:type="dxa"/>
          </w:tcPr>
          <w:p w:rsidR="00752C7F" w:rsidRDefault="00752C7F" w:rsidP="0041032E">
            <w:r>
              <w:rPr>
                <w:rFonts w:hint="eastAsia"/>
              </w:rPr>
              <w:t>Trima</w:t>
            </w:r>
            <w:r>
              <w:rPr>
                <w:rFonts w:hint="eastAsia"/>
              </w:rPr>
              <w:t>中的</w:t>
            </w:r>
            <w:r>
              <w:rPr>
                <w:rFonts w:hint="eastAsia"/>
              </w:rPr>
              <w:t>PL1</w:t>
            </w:r>
            <w:r>
              <w:rPr>
                <w:rFonts w:hint="eastAsia"/>
              </w:rPr>
              <w:t>至</w:t>
            </w:r>
            <w:r>
              <w:rPr>
                <w:rFonts w:hint="eastAsia"/>
              </w:rPr>
              <w:t>PL6</w:t>
            </w:r>
            <w:r w:rsidR="005617FC">
              <w:rPr>
                <w:rFonts w:hint="eastAsia"/>
              </w:rPr>
              <w:t>(</w:t>
            </w:r>
            <w:r w:rsidR="005617FC">
              <w:rPr>
                <w:rFonts w:hint="eastAsia"/>
              </w:rPr>
              <w:t>主键</w:t>
            </w:r>
            <w:r w:rsidR="005617FC">
              <w:rPr>
                <w:rFonts w:hint="eastAsia"/>
              </w:rPr>
              <w:t>)</w:t>
            </w:r>
          </w:p>
        </w:tc>
      </w:tr>
      <w:tr w:rsidR="00752C7F" w:rsidTr="0041032E">
        <w:tc>
          <w:tcPr>
            <w:tcW w:w="1809" w:type="dxa"/>
          </w:tcPr>
          <w:p w:rsidR="00752C7F" w:rsidRDefault="00752C7F" w:rsidP="0041032E">
            <w:r>
              <w:rPr>
                <w:rFonts w:hint="eastAsia"/>
              </w:rPr>
              <w:t>采集量</w:t>
            </w:r>
          </w:p>
          <w:p w:rsidR="00D46AAF" w:rsidRPr="0085154F" w:rsidRDefault="005617FC" w:rsidP="0041032E">
            <w:r>
              <w:rPr>
                <w:rFonts w:hint="eastAsia"/>
              </w:rPr>
              <w:t>TakeVolume</w:t>
            </w:r>
          </w:p>
        </w:tc>
        <w:tc>
          <w:tcPr>
            <w:tcW w:w="851" w:type="dxa"/>
          </w:tcPr>
          <w:p w:rsidR="00752C7F" w:rsidRDefault="00752C7F" w:rsidP="0041032E">
            <w:r>
              <w:t>I</w:t>
            </w:r>
            <w:r>
              <w:rPr>
                <w:rFonts w:hint="eastAsia"/>
              </w:rPr>
              <w:t>nt</w:t>
            </w:r>
          </w:p>
        </w:tc>
        <w:tc>
          <w:tcPr>
            <w:tcW w:w="2977" w:type="dxa"/>
          </w:tcPr>
          <w:p w:rsidR="00752C7F" w:rsidRDefault="00752C7F" w:rsidP="0041032E">
            <w:r>
              <w:rPr>
                <w:rFonts w:hint="eastAsia"/>
              </w:rPr>
              <w:t>1</w:t>
            </w:r>
            <w:r>
              <w:rPr>
                <w:rFonts w:hint="eastAsia"/>
              </w:rPr>
              <w:t>至</w:t>
            </w:r>
            <w:r>
              <w:rPr>
                <w:rFonts w:hint="eastAsia"/>
              </w:rPr>
              <w:t>15</w:t>
            </w:r>
          </w:p>
          <w:p w:rsidR="00F60E5A" w:rsidRDefault="00752C7F" w:rsidP="0041032E">
            <w:r>
              <w:rPr>
                <w:rFonts w:hint="eastAsia"/>
              </w:rPr>
              <w:t>PL1</w:t>
            </w:r>
            <w:r>
              <w:rPr>
                <w:rFonts w:hint="eastAsia"/>
              </w:rPr>
              <w:t>默认</w:t>
            </w:r>
            <w:r>
              <w:rPr>
                <w:rFonts w:hint="eastAsia"/>
              </w:rPr>
              <w:t>2,PL2</w:t>
            </w:r>
            <w:r>
              <w:rPr>
                <w:rFonts w:hint="eastAsia"/>
              </w:rPr>
              <w:t>默认</w:t>
            </w:r>
            <w:r>
              <w:rPr>
                <w:rFonts w:hint="eastAsia"/>
              </w:rPr>
              <w:t>3,PL3</w:t>
            </w:r>
            <w:r>
              <w:rPr>
                <w:rFonts w:hint="eastAsia"/>
              </w:rPr>
              <w:t>默认</w:t>
            </w:r>
            <w:r>
              <w:rPr>
                <w:rFonts w:hint="eastAsia"/>
              </w:rPr>
              <w:t>4</w:t>
            </w:r>
            <w:r>
              <w:rPr>
                <w:rFonts w:hint="eastAsia"/>
              </w:rPr>
              <w:t>，</w:t>
            </w:r>
            <w:r>
              <w:rPr>
                <w:rFonts w:hint="eastAsia"/>
              </w:rPr>
              <w:t>PL4</w:t>
            </w:r>
            <w:r>
              <w:rPr>
                <w:rFonts w:hint="eastAsia"/>
              </w:rPr>
              <w:t>默认</w:t>
            </w:r>
            <w:r>
              <w:rPr>
                <w:rFonts w:hint="eastAsia"/>
              </w:rPr>
              <w:t>5</w:t>
            </w:r>
            <w:r>
              <w:rPr>
                <w:rFonts w:hint="eastAsia"/>
              </w:rPr>
              <w:t>，</w:t>
            </w:r>
            <w:r>
              <w:rPr>
                <w:rFonts w:hint="eastAsia"/>
              </w:rPr>
              <w:t>PL5</w:t>
            </w:r>
            <w:r>
              <w:rPr>
                <w:rFonts w:hint="eastAsia"/>
              </w:rPr>
              <w:t>默认</w:t>
            </w:r>
            <w:r>
              <w:rPr>
                <w:rFonts w:hint="eastAsia"/>
              </w:rPr>
              <w:t>6</w:t>
            </w:r>
            <w:r>
              <w:rPr>
                <w:rFonts w:hint="eastAsia"/>
              </w:rPr>
              <w:t>，</w:t>
            </w:r>
            <w:r>
              <w:rPr>
                <w:rFonts w:hint="eastAsia"/>
              </w:rPr>
              <w:t>PL6</w:t>
            </w:r>
            <w:r>
              <w:rPr>
                <w:rFonts w:hint="eastAsia"/>
              </w:rPr>
              <w:t>默认</w:t>
            </w:r>
            <w:r>
              <w:rPr>
                <w:rFonts w:hint="eastAsia"/>
              </w:rPr>
              <w:t>7</w:t>
            </w:r>
          </w:p>
        </w:tc>
        <w:tc>
          <w:tcPr>
            <w:tcW w:w="2885" w:type="dxa"/>
          </w:tcPr>
          <w:p w:rsidR="00752C7F" w:rsidRDefault="00752C7F" w:rsidP="0041032E">
            <w:pPr>
              <w:rPr>
                <w:ins w:id="19" w:author="Admin" w:date="2013-06-19T10:20:00Z"/>
              </w:rPr>
            </w:pPr>
            <w:r>
              <w:rPr>
                <w:rFonts w:hint="eastAsia"/>
              </w:rPr>
              <w:t>键盘输入，不需要输入所有</w:t>
            </w:r>
            <w:r>
              <w:rPr>
                <w:rFonts w:hint="eastAsia"/>
              </w:rPr>
              <w:t>6</w:t>
            </w:r>
            <w:r>
              <w:rPr>
                <w:rFonts w:hint="eastAsia"/>
              </w:rPr>
              <w:t>种血小板选项。单位</w:t>
            </w:r>
            <w:r>
              <w:rPr>
                <w:rFonts w:hint="eastAsia"/>
              </w:rPr>
              <w:t>10^11</w:t>
            </w:r>
          </w:p>
          <w:p w:rsidR="000C1387" w:rsidRDefault="00D46AAF">
            <w:r>
              <w:rPr>
                <w:rFonts w:hint="eastAsia"/>
              </w:rPr>
              <w:t>不需要输入所有的选项</w:t>
            </w:r>
          </w:p>
        </w:tc>
      </w:tr>
      <w:tr w:rsidR="00752C7F" w:rsidTr="0041032E">
        <w:tc>
          <w:tcPr>
            <w:tcW w:w="1809" w:type="dxa"/>
          </w:tcPr>
          <w:p w:rsidR="00752C7F" w:rsidRDefault="00752C7F" w:rsidP="0041032E">
            <w:r>
              <w:rPr>
                <w:rFonts w:hint="eastAsia"/>
              </w:rPr>
              <w:t>容量</w:t>
            </w:r>
          </w:p>
          <w:p w:rsidR="004A440F" w:rsidRPr="0085154F" w:rsidRDefault="004A440F" w:rsidP="0041032E">
            <w:r>
              <w:rPr>
                <w:rFonts w:hint="eastAsia"/>
              </w:rPr>
              <w:t>PltVolume</w:t>
            </w:r>
          </w:p>
        </w:tc>
        <w:tc>
          <w:tcPr>
            <w:tcW w:w="851" w:type="dxa"/>
          </w:tcPr>
          <w:p w:rsidR="00752C7F" w:rsidRDefault="00752C7F" w:rsidP="0041032E">
            <w:r>
              <w:t>I</w:t>
            </w:r>
            <w:r>
              <w:rPr>
                <w:rFonts w:hint="eastAsia"/>
              </w:rPr>
              <w:t>nt</w:t>
            </w:r>
          </w:p>
        </w:tc>
        <w:tc>
          <w:tcPr>
            <w:tcW w:w="2977" w:type="dxa"/>
          </w:tcPr>
          <w:p w:rsidR="00752C7F" w:rsidRDefault="00752C7F" w:rsidP="0041032E">
            <w:r>
              <w:rPr>
                <w:rFonts w:hint="eastAsia"/>
              </w:rPr>
              <w:t>数值从</w:t>
            </w:r>
            <w:r>
              <w:rPr>
                <w:rFonts w:hint="eastAsia"/>
              </w:rPr>
              <w:t>50</w:t>
            </w:r>
            <w:r>
              <w:rPr>
                <w:rFonts w:hint="eastAsia"/>
              </w:rPr>
              <w:t>到</w:t>
            </w:r>
            <w:r>
              <w:rPr>
                <w:rFonts w:hint="eastAsia"/>
              </w:rPr>
              <w:t>1200</w:t>
            </w:r>
          </w:p>
        </w:tc>
        <w:tc>
          <w:tcPr>
            <w:tcW w:w="2885" w:type="dxa"/>
          </w:tcPr>
          <w:p w:rsidR="000C1387" w:rsidRDefault="00752C7F">
            <w:r>
              <w:rPr>
                <w:rFonts w:hint="eastAsia"/>
              </w:rPr>
              <w:t>键盘输入</w:t>
            </w:r>
            <w:r w:rsidR="000E6DA2">
              <w:rPr>
                <w:rFonts w:hint="eastAsia"/>
              </w:rPr>
              <w:t>，血小板容量是产品的总容量。</w:t>
            </w:r>
          </w:p>
        </w:tc>
      </w:tr>
      <w:tr w:rsidR="000E6DA2" w:rsidTr="0041032E">
        <w:tc>
          <w:tcPr>
            <w:tcW w:w="1809" w:type="dxa"/>
          </w:tcPr>
          <w:p w:rsidR="000E6DA2" w:rsidRDefault="000E6DA2" w:rsidP="0041032E">
            <w:r>
              <w:rPr>
                <w:rFonts w:hint="eastAsia"/>
              </w:rPr>
              <w:t>浓度</w:t>
            </w:r>
          </w:p>
          <w:p w:rsidR="004A440F" w:rsidRPr="000E6DA2" w:rsidRDefault="004A440F" w:rsidP="0041032E">
            <w:r>
              <w:rPr>
                <w:rFonts w:hint="eastAsia"/>
              </w:rPr>
              <w:lastRenderedPageBreak/>
              <w:t>PltDensity</w:t>
            </w:r>
          </w:p>
        </w:tc>
        <w:tc>
          <w:tcPr>
            <w:tcW w:w="851" w:type="dxa"/>
          </w:tcPr>
          <w:p w:rsidR="000E6DA2" w:rsidRDefault="000E6DA2" w:rsidP="0041032E">
            <w:r>
              <w:lastRenderedPageBreak/>
              <w:t>I</w:t>
            </w:r>
            <w:r>
              <w:rPr>
                <w:rFonts w:hint="eastAsia"/>
              </w:rPr>
              <w:t xml:space="preserve">nt </w:t>
            </w:r>
          </w:p>
        </w:tc>
        <w:tc>
          <w:tcPr>
            <w:tcW w:w="2977" w:type="dxa"/>
          </w:tcPr>
          <w:p w:rsidR="000E6DA2" w:rsidRDefault="000E6DA2" w:rsidP="0041032E">
            <w:r>
              <w:rPr>
                <w:rFonts w:hint="eastAsia"/>
              </w:rPr>
              <w:t>50</w:t>
            </w:r>
            <w:r>
              <w:rPr>
                <w:rFonts w:hint="eastAsia"/>
              </w:rPr>
              <w:t>至</w:t>
            </w:r>
            <w:r>
              <w:rPr>
                <w:rFonts w:hint="eastAsia"/>
              </w:rPr>
              <w:t>6000</w:t>
            </w:r>
          </w:p>
        </w:tc>
        <w:tc>
          <w:tcPr>
            <w:tcW w:w="2885" w:type="dxa"/>
          </w:tcPr>
          <w:p w:rsidR="000E6DA2" w:rsidRDefault="00E25518" w:rsidP="0041032E">
            <w:r>
              <w:rPr>
                <w:rFonts w:hint="eastAsia"/>
              </w:rPr>
              <w:t>键盘输入，</w:t>
            </w:r>
            <w:r w:rsidR="000E6DA2">
              <w:rPr>
                <w:rFonts w:hint="eastAsia"/>
              </w:rPr>
              <w:t>默认</w:t>
            </w:r>
            <w:r w:rsidR="000E6DA2">
              <w:rPr>
                <w:rFonts w:hint="eastAsia"/>
              </w:rPr>
              <w:t>1400</w:t>
            </w:r>
            <w:r w:rsidR="000E6DA2">
              <w:rPr>
                <w:rFonts w:hint="eastAsia"/>
              </w:rPr>
              <w:t>，单位</w:t>
            </w:r>
            <w:r w:rsidR="000E6DA2">
              <w:rPr>
                <w:rFonts w:hint="eastAsia"/>
              </w:rPr>
              <w:lastRenderedPageBreak/>
              <w:t>10^3/uL</w:t>
            </w:r>
            <w:r>
              <w:rPr>
                <w:rFonts w:hint="eastAsia"/>
              </w:rPr>
              <w:t>，采集有血小板的血浆中每</w:t>
            </w:r>
            <w:r>
              <w:rPr>
                <w:rFonts w:hint="eastAsia"/>
              </w:rPr>
              <w:t>mL</w:t>
            </w:r>
            <w:r>
              <w:rPr>
                <w:rFonts w:hint="eastAsia"/>
              </w:rPr>
              <w:t>的血小板数。</w:t>
            </w:r>
          </w:p>
        </w:tc>
      </w:tr>
      <w:tr w:rsidR="001A2737" w:rsidTr="0041032E">
        <w:tc>
          <w:tcPr>
            <w:tcW w:w="1809" w:type="dxa"/>
          </w:tcPr>
          <w:p w:rsidR="001A2737" w:rsidRDefault="001A2737" w:rsidP="0041032E">
            <w:r>
              <w:rPr>
                <w:rFonts w:hint="eastAsia"/>
              </w:rPr>
              <w:lastRenderedPageBreak/>
              <w:t>采集量校准系数</w:t>
            </w:r>
          </w:p>
        </w:tc>
        <w:tc>
          <w:tcPr>
            <w:tcW w:w="851" w:type="dxa"/>
          </w:tcPr>
          <w:p w:rsidR="001A2737" w:rsidRDefault="001A2737" w:rsidP="0041032E">
            <w:r>
              <w:t>F</w:t>
            </w:r>
            <w:r>
              <w:rPr>
                <w:rFonts w:hint="eastAsia"/>
              </w:rPr>
              <w:t>loat</w:t>
            </w:r>
          </w:p>
        </w:tc>
        <w:tc>
          <w:tcPr>
            <w:tcW w:w="2977" w:type="dxa"/>
          </w:tcPr>
          <w:p w:rsidR="001A2737" w:rsidRDefault="001A2737" w:rsidP="0041032E">
            <w:r>
              <w:rPr>
                <w:rFonts w:hint="eastAsia"/>
              </w:rPr>
              <w:t>0.5</w:t>
            </w:r>
            <w:r>
              <w:rPr>
                <w:rFonts w:hint="eastAsia"/>
              </w:rPr>
              <w:t>至</w:t>
            </w:r>
            <w:r>
              <w:rPr>
                <w:rFonts w:hint="eastAsia"/>
              </w:rPr>
              <w:t>1.5</w:t>
            </w:r>
          </w:p>
        </w:tc>
        <w:tc>
          <w:tcPr>
            <w:tcW w:w="2885" w:type="dxa"/>
          </w:tcPr>
          <w:p w:rsidR="001A2737" w:rsidRDefault="001A2737" w:rsidP="0041032E">
            <w:r>
              <w:rPr>
                <w:rFonts w:hint="eastAsia"/>
              </w:rPr>
              <w:t>键盘输入。</w:t>
            </w:r>
          </w:p>
        </w:tc>
      </w:tr>
    </w:tbl>
    <w:p w:rsidR="00752C7F" w:rsidRDefault="00752C7F" w:rsidP="00752C7F">
      <w:pPr>
        <w:pStyle w:val="ab"/>
        <w:ind w:left="360"/>
      </w:pPr>
    </w:p>
    <w:p w:rsidR="00752C7F" w:rsidRDefault="00497A3D" w:rsidP="00752C7F">
      <w:pPr>
        <w:pStyle w:val="ab"/>
        <w:numPr>
          <w:ilvl w:val="0"/>
          <w:numId w:val="7"/>
        </w:numPr>
      </w:pPr>
      <w:r>
        <w:rPr>
          <w:rFonts w:hint="eastAsia"/>
        </w:rPr>
        <w:t>API</w:t>
      </w:r>
      <w:r>
        <w:rPr>
          <w:rFonts w:hint="eastAsia"/>
        </w:rPr>
        <w:t>设计</w:t>
      </w:r>
    </w:p>
    <w:p w:rsidR="00497A3D" w:rsidRDefault="00497A3D" w:rsidP="00497A3D">
      <w:pPr>
        <w:pStyle w:val="ab"/>
        <w:ind w:left="360"/>
      </w:pPr>
      <w:r>
        <w:rPr>
          <w:rFonts w:hint="eastAsia"/>
        </w:rPr>
        <w:t>void Get</w:t>
      </w:r>
      <w:r w:rsidR="00A92E93">
        <w:rPr>
          <w:rFonts w:hint="eastAsia"/>
        </w:rPr>
        <w:t>P</w:t>
      </w:r>
      <w:r w:rsidR="00A92E93" w:rsidRPr="00A92E93">
        <w:t>latelet</w:t>
      </w:r>
      <w:r>
        <w:rPr>
          <w:rFonts w:hint="eastAsia"/>
        </w:rPr>
        <w:t xml:space="preserve">Param(String type, </w:t>
      </w:r>
      <w:r w:rsidR="009D4D23">
        <w:rPr>
          <w:rFonts w:hint="eastAsia"/>
        </w:rPr>
        <w:t>void</w:t>
      </w:r>
      <w:r>
        <w:rPr>
          <w:rFonts w:hint="eastAsia"/>
        </w:rPr>
        <w:t xml:space="preserve"> *value);</w:t>
      </w:r>
    </w:p>
    <w:p w:rsidR="00497A3D" w:rsidRPr="00864B78" w:rsidRDefault="00497A3D" w:rsidP="00497A3D">
      <w:pPr>
        <w:pStyle w:val="ab"/>
        <w:ind w:left="360"/>
      </w:pPr>
      <w:r>
        <w:rPr>
          <w:rFonts w:hint="eastAsia"/>
        </w:rPr>
        <w:t>bool Set</w:t>
      </w:r>
      <w:r w:rsidR="00684509">
        <w:rPr>
          <w:rFonts w:hint="eastAsia"/>
        </w:rPr>
        <w:t>P</w:t>
      </w:r>
      <w:r w:rsidR="00684509" w:rsidRPr="00A92E93">
        <w:t>latelet</w:t>
      </w:r>
      <w:r w:rsidR="009D4D23">
        <w:rPr>
          <w:rFonts w:hint="eastAsia"/>
        </w:rPr>
        <w:t>Param(String type, void</w:t>
      </w:r>
      <w:r>
        <w:rPr>
          <w:rFonts w:hint="eastAsia"/>
        </w:rPr>
        <w:t xml:space="preserve"> *value);</w:t>
      </w:r>
    </w:p>
    <w:p w:rsidR="0085154F" w:rsidRDefault="00497A3D" w:rsidP="00655709">
      <w:pPr>
        <w:pStyle w:val="ab"/>
        <w:ind w:left="360"/>
      </w:pPr>
      <w:r>
        <w:rPr>
          <w:rFonts w:hint="eastAsia"/>
        </w:rPr>
        <w:t>说明：</w:t>
      </w:r>
      <w:r>
        <w:rPr>
          <w:rFonts w:hint="eastAsia"/>
        </w:rPr>
        <w:t>type</w:t>
      </w:r>
      <w:r>
        <w:rPr>
          <w:rFonts w:hint="eastAsia"/>
        </w:rPr>
        <w:t>指字段名，</w:t>
      </w:r>
      <w:r>
        <w:rPr>
          <w:rFonts w:hint="eastAsia"/>
        </w:rPr>
        <w:t>value</w:t>
      </w:r>
      <w:r>
        <w:rPr>
          <w:rFonts w:hint="eastAsia"/>
        </w:rPr>
        <w:t>指有效输入</w:t>
      </w:r>
      <w:r w:rsidR="009D4D23">
        <w:rPr>
          <w:rFonts w:hint="eastAsia"/>
        </w:rPr>
        <w:t>/</w:t>
      </w:r>
      <w:r w:rsidR="009D4D23">
        <w:rPr>
          <w:rFonts w:hint="eastAsia"/>
        </w:rPr>
        <w:t>输出</w:t>
      </w:r>
    </w:p>
    <w:p w:rsidR="00335DAC" w:rsidRDefault="00335DAC" w:rsidP="00335DAC">
      <w:pPr>
        <w:pStyle w:val="ab"/>
        <w:numPr>
          <w:ilvl w:val="0"/>
          <w:numId w:val="7"/>
        </w:numPr>
      </w:pPr>
      <w:r>
        <w:rPr>
          <w:rFonts w:hint="eastAsia"/>
        </w:rPr>
        <w:t>界面</w:t>
      </w:r>
    </w:p>
    <w:p w:rsidR="00524DE7" w:rsidRDefault="00524DE7" w:rsidP="00524DE7">
      <w:pPr>
        <w:pStyle w:val="ab"/>
        <w:ind w:left="360"/>
      </w:pPr>
      <w:r>
        <w:rPr>
          <w:rFonts w:hint="eastAsia"/>
        </w:rPr>
        <w:t>在配置主界面上点击“血小板”时进入</w:t>
      </w:r>
    </w:p>
    <w:p w:rsidR="00335DAC" w:rsidRPr="0085154F" w:rsidRDefault="00335DAC" w:rsidP="00335DAC">
      <w:pPr>
        <w:pStyle w:val="ab"/>
        <w:ind w:left="360"/>
      </w:pPr>
      <w:r>
        <w:rPr>
          <w:noProof/>
        </w:rPr>
        <w:drawing>
          <wp:inline distT="0" distB="0" distL="0" distR="0">
            <wp:extent cx="5274310" cy="4052184"/>
            <wp:effectExtent l="0" t="0" r="2540" b="571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274310" cy="4052184"/>
                    </a:xfrm>
                    <a:prstGeom prst="rect">
                      <a:avLst/>
                    </a:prstGeom>
                  </pic:spPr>
                </pic:pic>
              </a:graphicData>
            </a:graphic>
          </wp:inline>
        </w:drawing>
      </w:r>
    </w:p>
    <w:p w:rsidR="006C3700" w:rsidRDefault="006C3700" w:rsidP="006C3700">
      <w:pPr>
        <w:pStyle w:val="3"/>
      </w:pPr>
      <w:bookmarkStart w:id="20" w:name="_血浆参数"/>
      <w:bookmarkStart w:id="21" w:name="_Toc362251517"/>
      <w:bookmarkEnd w:id="20"/>
      <w:r>
        <w:rPr>
          <w:rFonts w:hint="eastAsia"/>
        </w:rPr>
        <w:t>血浆参数</w:t>
      </w:r>
      <w:bookmarkEnd w:id="21"/>
    </w:p>
    <w:p w:rsidR="009C27FC" w:rsidRDefault="009C27FC" w:rsidP="009C27FC">
      <w:pPr>
        <w:pStyle w:val="ab"/>
        <w:numPr>
          <w:ilvl w:val="0"/>
          <w:numId w:val="8"/>
        </w:numPr>
      </w:pPr>
      <w:r>
        <w:rPr>
          <w:rFonts w:hint="eastAsia"/>
        </w:rPr>
        <w:t>表设计</w:t>
      </w:r>
      <w:r w:rsidR="007D5ECE">
        <w:rPr>
          <w:rFonts w:hint="eastAsia"/>
        </w:rPr>
        <w:t>(PlasmaParam_Table)</w:t>
      </w:r>
    </w:p>
    <w:tbl>
      <w:tblPr>
        <w:tblStyle w:val="af3"/>
        <w:tblW w:w="0" w:type="auto"/>
        <w:tblInd w:w="360" w:type="dxa"/>
        <w:tblLook w:val="04A0" w:firstRow="1" w:lastRow="0" w:firstColumn="1" w:lastColumn="0" w:noHBand="0" w:noVBand="1"/>
      </w:tblPr>
      <w:tblGrid>
        <w:gridCol w:w="2033"/>
        <w:gridCol w:w="1259"/>
        <w:gridCol w:w="2268"/>
        <w:gridCol w:w="2602"/>
      </w:tblGrid>
      <w:tr w:rsidR="009C27FC" w:rsidTr="004566D9">
        <w:tc>
          <w:tcPr>
            <w:tcW w:w="2033" w:type="dxa"/>
          </w:tcPr>
          <w:p w:rsidR="009C27FC" w:rsidRDefault="009C27FC" w:rsidP="009C27FC">
            <w:pPr>
              <w:pStyle w:val="ab"/>
              <w:ind w:left="0"/>
            </w:pPr>
            <w:r>
              <w:rPr>
                <w:rFonts w:hint="eastAsia"/>
              </w:rPr>
              <w:t>字段</w:t>
            </w:r>
          </w:p>
        </w:tc>
        <w:tc>
          <w:tcPr>
            <w:tcW w:w="1259" w:type="dxa"/>
          </w:tcPr>
          <w:p w:rsidR="009C27FC" w:rsidRDefault="009C27FC" w:rsidP="004566D9">
            <w:pPr>
              <w:pStyle w:val="ab"/>
              <w:ind w:left="0"/>
              <w:jc w:val="center"/>
            </w:pPr>
            <w:r>
              <w:rPr>
                <w:rFonts w:hint="eastAsia"/>
              </w:rPr>
              <w:t>类型</w:t>
            </w:r>
          </w:p>
        </w:tc>
        <w:tc>
          <w:tcPr>
            <w:tcW w:w="2268" w:type="dxa"/>
          </w:tcPr>
          <w:p w:rsidR="009C27FC" w:rsidRDefault="009C27FC" w:rsidP="009C27FC">
            <w:pPr>
              <w:pStyle w:val="ab"/>
              <w:ind w:left="0"/>
            </w:pPr>
            <w:r>
              <w:rPr>
                <w:rFonts w:hint="eastAsia"/>
              </w:rPr>
              <w:t>有效输入</w:t>
            </w:r>
          </w:p>
        </w:tc>
        <w:tc>
          <w:tcPr>
            <w:tcW w:w="2602" w:type="dxa"/>
          </w:tcPr>
          <w:p w:rsidR="009C27FC" w:rsidRDefault="009C27FC" w:rsidP="009C27FC">
            <w:pPr>
              <w:pStyle w:val="ab"/>
              <w:ind w:left="0"/>
            </w:pPr>
            <w:r>
              <w:rPr>
                <w:rFonts w:hint="eastAsia"/>
              </w:rPr>
              <w:t>说明</w:t>
            </w:r>
          </w:p>
        </w:tc>
      </w:tr>
      <w:tr w:rsidR="00366DF9" w:rsidTr="004566D9">
        <w:tc>
          <w:tcPr>
            <w:tcW w:w="2033" w:type="dxa"/>
          </w:tcPr>
          <w:p w:rsidR="00366DF9" w:rsidRDefault="00366DF9" w:rsidP="009C27FC">
            <w:pPr>
              <w:pStyle w:val="ab"/>
              <w:ind w:left="0"/>
            </w:pPr>
            <w:r>
              <w:rPr>
                <w:rFonts w:hint="eastAsia"/>
              </w:rPr>
              <w:t>程序等级</w:t>
            </w:r>
          </w:p>
          <w:p w:rsidR="00181EAD" w:rsidRDefault="00181EAD" w:rsidP="009C27FC">
            <w:pPr>
              <w:pStyle w:val="ab"/>
              <w:ind w:left="0"/>
            </w:pPr>
            <w:r>
              <w:rPr>
                <w:rFonts w:hint="eastAsia"/>
              </w:rPr>
              <w:t>ProgramLevel</w:t>
            </w:r>
          </w:p>
        </w:tc>
        <w:tc>
          <w:tcPr>
            <w:tcW w:w="1259" w:type="dxa"/>
          </w:tcPr>
          <w:p w:rsidR="00366DF9" w:rsidRDefault="00366DF9" w:rsidP="004566D9">
            <w:pPr>
              <w:pStyle w:val="ab"/>
              <w:ind w:left="0"/>
              <w:jc w:val="center"/>
            </w:pPr>
            <w:r>
              <w:t>I</w:t>
            </w:r>
            <w:r>
              <w:rPr>
                <w:rFonts w:hint="eastAsia"/>
              </w:rPr>
              <w:t>nt</w:t>
            </w:r>
          </w:p>
        </w:tc>
        <w:tc>
          <w:tcPr>
            <w:tcW w:w="2268" w:type="dxa"/>
          </w:tcPr>
          <w:p w:rsidR="00366DF9" w:rsidRDefault="002E49E4" w:rsidP="009C27FC">
            <w:pPr>
              <w:pStyle w:val="ab"/>
              <w:ind w:left="0"/>
            </w:pPr>
            <w:r>
              <w:rPr>
                <w:rFonts w:hint="eastAsia"/>
              </w:rPr>
              <w:t>固定值</w:t>
            </w:r>
            <w:r w:rsidR="00366DF9">
              <w:rPr>
                <w:rFonts w:hint="eastAsia"/>
              </w:rPr>
              <w:t>1</w:t>
            </w:r>
            <w:r w:rsidR="00366DF9">
              <w:rPr>
                <w:rFonts w:hint="eastAsia"/>
              </w:rPr>
              <w:t>至</w:t>
            </w:r>
            <w:r w:rsidR="00366DF9">
              <w:rPr>
                <w:rFonts w:hint="eastAsia"/>
              </w:rPr>
              <w:t>6</w:t>
            </w:r>
          </w:p>
          <w:p w:rsidR="000F5F9A" w:rsidRDefault="000F5F9A" w:rsidP="004B23CC">
            <w:pPr>
              <w:pStyle w:val="ab"/>
              <w:ind w:left="0"/>
            </w:pPr>
            <w:r>
              <w:rPr>
                <w:rFonts w:hint="eastAsia"/>
              </w:rPr>
              <w:t>在血浆配置中可以选择尽可能少</w:t>
            </w:r>
            <w:r w:rsidR="004B23CC">
              <w:rPr>
                <w:rFonts w:hint="eastAsia"/>
              </w:rPr>
              <w:t>/</w:t>
            </w:r>
            <w:r w:rsidR="004B23CC">
              <w:rPr>
                <w:rFonts w:hint="eastAsia"/>
              </w:rPr>
              <w:t>多</w:t>
            </w:r>
            <w:r>
              <w:rPr>
                <w:rFonts w:hint="eastAsia"/>
              </w:rPr>
              <w:t>，所以增加两个值</w:t>
            </w:r>
            <w:r>
              <w:rPr>
                <w:rFonts w:hint="eastAsia"/>
              </w:rPr>
              <w:t>7</w:t>
            </w:r>
            <w:r>
              <w:rPr>
                <w:rFonts w:hint="eastAsia"/>
              </w:rPr>
              <w:t>和</w:t>
            </w:r>
            <w:r>
              <w:rPr>
                <w:rFonts w:hint="eastAsia"/>
              </w:rPr>
              <w:t>8</w:t>
            </w:r>
          </w:p>
        </w:tc>
        <w:tc>
          <w:tcPr>
            <w:tcW w:w="2602" w:type="dxa"/>
          </w:tcPr>
          <w:p w:rsidR="00366DF9" w:rsidRDefault="00366DF9" w:rsidP="009C27FC">
            <w:pPr>
              <w:pStyle w:val="ab"/>
              <w:ind w:left="0"/>
            </w:pPr>
            <w:r>
              <w:rPr>
                <w:rFonts w:hint="eastAsia"/>
              </w:rPr>
              <w:t>Trima</w:t>
            </w:r>
            <w:r>
              <w:rPr>
                <w:rFonts w:hint="eastAsia"/>
              </w:rPr>
              <w:t>中的</w:t>
            </w:r>
            <w:r>
              <w:rPr>
                <w:rFonts w:hint="eastAsia"/>
              </w:rPr>
              <w:t>PL1</w:t>
            </w:r>
            <w:r>
              <w:rPr>
                <w:rFonts w:hint="eastAsia"/>
              </w:rPr>
              <w:t>至</w:t>
            </w:r>
            <w:r>
              <w:rPr>
                <w:rFonts w:hint="eastAsia"/>
              </w:rPr>
              <w:t>PL6</w:t>
            </w:r>
            <w:r w:rsidR="000D58CF">
              <w:rPr>
                <w:rFonts w:hint="eastAsia"/>
              </w:rPr>
              <w:t>(</w:t>
            </w:r>
            <w:r w:rsidR="000D58CF">
              <w:rPr>
                <w:rFonts w:hint="eastAsia"/>
              </w:rPr>
              <w:t>主键</w:t>
            </w:r>
            <w:r w:rsidR="000D58CF">
              <w:rPr>
                <w:rFonts w:hint="eastAsia"/>
              </w:rPr>
              <w:t>)</w:t>
            </w:r>
          </w:p>
          <w:p w:rsidR="00556686" w:rsidRDefault="007608C6" w:rsidP="00466F37">
            <w:pPr>
              <w:pStyle w:val="ab"/>
              <w:ind w:left="0"/>
            </w:pPr>
            <w:r>
              <w:rPr>
                <w:rFonts w:hint="eastAsia"/>
              </w:rPr>
              <w:t>7</w:t>
            </w:r>
            <w:r w:rsidR="00466F37">
              <w:rPr>
                <w:rFonts w:hint="eastAsia"/>
              </w:rPr>
              <w:t>表示</w:t>
            </w:r>
            <w:r>
              <w:rPr>
                <w:rFonts w:hint="eastAsia"/>
              </w:rPr>
              <w:t>尽可能少，</w:t>
            </w:r>
            <w:r>
              <w:rPr>
                <w:rFonts w:hint="eastAsia"/>
              </w:rPr>
              <w:t>8</w:t>
            </w:r>
            <w:r w:rsidR="00466F37">
              <w:rPr>
                <w:rFonts w:hint="eastAsia"/>
              </w:rPr>
              <w:t>表示</w:t>
            </w:r>
            <w:r>
              <w:rPr>
                <w:rFonts w:hint="eastAsia"/>
              </w:rPr>
              <w:t>尽可能多</w:t>
            </w:r>
          </w:p>
        </w:tc>
      </w:tr>
      <w:tr w:rsidR="009C27FC" w:rsidTr="004566D9">
        <w:tc>
          <w:tcPr>
            <w:tcW w:w="2033" w:type="dxa"/>
          </w:tcPr>
          <w:p w:rsidR="009C27FC" w:rsidRDefault="009C27FC" w:rsidP="009C27FC">
            <w:pPr>
              <w:pStyle w:val="ab"/>
              <w:ind w:left="0"/>
            </w:pPr>
            <w:r>
              <w:rPr>
                <w:rFonts w:hint="eastAsia"/>
              </w:rPr>
              <w:t>容量</w:t>
            </w:r>
            <w:r w:rsidR="00181EAD">
              <w:rPr>
                <w:rFonts w:hint="eastAsia"/>
              </w:rPr>
              <w:t>PlaVolume</w:t>
            </w:r>
          </w:p>
        </w:tc>
        <w:tc>
          <w:tcPr>
            <w:tcW w:w="1259" w:type="dxa"/>
          </w:tcPr>
          <w:p w:rsidR="009C27FC" w:rsidRDefault="009C27FC" w:rsidP="004566D9">
            <w:pPr>
              <w:pStyle w:val="ab"/>
              <w:ind w:left="0"/>
              <w:jc w:val="center"/>
            </w:pPr>
            <w:r>
              <w:t>I</w:t>
            </w:r>
            <w:r>
              <w:rPr>
                <w:rFonts w:hint="eastAsia"/>
              </w:rPr>
              <w:t>nt</w:t>
            </w:r>
          </w:p>
        </w:tc>
        <w:tc>
          <w:tcPr>
            <w:tcW w:w="2268" w:type="dxa"/>
          </w:tcPr>
          <w:p w:rsidR="009C27FC" w:rsidRDefault="009C27FC" w:rsidP="009C27FC">
            <w:pPr>
              <w:pStyle w:val="ab"/>
              <w:ind w:left="0"/>
            </w:pPr>
            <w:r>
              <w:rPr>
                <w:rFonts w:hint="eastAsia"/>
              </w:rPr>
              <w:t>0</w:t>
            </w:r>
            <w:r>
              <w:rPr>
                <w:rFonts w:hint="eastAsia"/>
              </w:rPr>
              <w:t>至</w:t>
            </w:r>
            <w:r>
              <w:rPr>
                <w:rFonts w:hint="eastAsia"/>
              </w:rPr>
              <w:t>1000</w:t>
            </w:r>
          </w:p>
        </w:tc>
        <w:tc>
          <w:tcPr>
            <w:tcW w:w="2602" w:type="dxa"/>
          </w:tcPr>
          <w:p w:rsidR="009C27FC" w:rsidRDefault="009C27FC" w:rsidP="009C27FC">
            <w:pPr>
              <w:pStyle w:val="ab"/>
              <w:ind w:left="0"/>
            </w:pPr>
            <w:r>
              <w:rPr>
                <w:rFonts w:hint="eastAsia"/>
              </w:rPr>
              <w:t>键盘输入，单位</w:t>
            </w:r>
            <w:r>
              <w:rPr>
                <w:rFonts w:hint="eastAsia"/>
              </w:rPr>
              <w:t>mL</w:t>
            </w:r>
          </w:p>
        </w:tc>
      </w:tr>
    </w:tbl>
    <w:p w:rsidR="009C27FC" w:rsidRDefault="009C27FC" w:rsidP="009C27FC">
      <w:pPr>
        <w:pStyle w:val="ab"/>
        <w:ind w:left="360"/>
      </w:pPr>
    </w:p>
    <w:p w:rsidR="009C27FC" w:rsidRDefault="009C27FC" w:rsidP="009C27FC">
      <w:pPr>
        <w:pStyle w:val="ab"/>
        <w:numPr>
          <w:ilvl w:val="0"/>
          <w:numId w:val="8"/>
        </w:numPr>
      </w:pPr>
      <w:r>
        <w:rPr>
          <w:rFonts w:hint="eastAsia"/>
        </w:rPr>
        <w:t>API</w:t>
      </w:r>
      <w:r>
        <w:rPr>
          <w:rFonts w:hint="eastAsia"/>
        </w:rPr>
        <w:t>设计</w:t>
      </w:r>
    </w:p>
    <w:p w:rsidR="00E271B1" w:rsidRDefault="00E271B1" w:rsidP="00E271B1">
      <w:pPr>
        <w:pStyle w:val="ab"/>
        <w:ind w:left="360"/>
      </w:pPr>
      <w:r>
        <w:rPr>
          <w:rFonts w:hint="eastAsia"/>
        </w:rPr>
        <w:t>void Get</w:t>
      </w:r>
      <w:r w:rsidR="00684C46">
        <w:rPr>
          <w:rFonts w:hint="eastAsia"/>
        </w:rPr>
        <w:t>Plasma</w:t>
      </w:r>
      <w:r>
        <w:rPr>
          <w:rFonts w:hint="eastAsia"/>
        </w:rPr>
        <w:t xml:space="preserve">Param(String type, </w:t>
      </w:r>
      <w:r w:rsidR="009623FF">
        <w:rPr>
          <w:rFonts w:hint="eastAsia"/>
        </w:rPr>
        <w:t>int</w:t>
      </w:r>
      <w:r>
        <w:rPr>
          <w:rFonts w:hint="eastAsia"/>
        </w:rPr>
        <w:t xml:space="preserve"> *value);</w:t>
      </w:r>
    </w:p>
    <w:p w:rsidR="00E271B1" w:rsidRPr="00864B78" w:rsidRDefault="00E271B1" w:rsidP="00E271B1">
      <w:pPr>
        <w:pStyle w:val="ab"/>
        <w:ind w:left="360"/>
      </w:pPr>
      <w:r>
        <w:rPr>
          <w:rFonts w:hint="eastAsia"/>
        </w:rPr>
        <w:t>bool Se</w:t>
      </w:r>
      <w:r w:rsidR="00684C46">
        <w:rPr>
          <w:rFonts w:hint="eastAsia"/>
        </w:rPr>
        <w:t>tPlasma</w:t>
      </w:r>
      <w:r w:rsidR="009623FF">
        <w:rPr>
          <w:rFonts w:hint="eastAsia"/>
        </w:rPr>
        <w:t>Param(String type, int</w:t>
      </w:r>
      <w:r>
        <w:rPr>
          <w:rFonts w:hint="eastAsia"/>
        </w:rPr>
        <w:t xml:space="preserve"> *value);</w:t>
      </w:r>
    </w:p>
    <w:p w:rsidR="00E271B1" w:rsidRDefault="00E271B1" w:rsidP="0082701A">
      <w:pPr>
        <w:pStyle w:val="ab"/>
        <w:ind w:left="360"/>
      </w:pPr>
      <w:r>
        <w:rPr>
          <w:rFonts w:hint="eastAsia"/>
        </w:rPr>
        <w:lastRenderedPageBreak/>
        <w:t>说明：</w:t>
      </w:r>
      <w:r>
        <w:rPr>
          <w:rFonts w:hint="eastAsia"/>
        </w:rPr>
        <w:t>type</w:t>
      </w:r>
      <w:r>
        <w:rPr>
          <w:rFonts w:hint="eastAsia"/>
        </w:rPr>
        <w:t>指字段名，</w:t>
      </w:r>
      <w:r>
        <w:rPr>
          <w:rFonts w:hint="eastAsia"/>
        </w:rPr>
        <w:t>value</w:t>
      </w:r>
      <w:r>
        <w:rPr>
          <w:rFonts w:hint="eastAsia"/>
        </w:rPr>
        <w:t>指有效输入</w:t>
      </w:r>
      <w:r w:rsidR="000B7F72">
        <w:rPr>
          <w:rFonts w:hint="eastAsia"/>
        </w:rPr>
        <w:t>/</w:t>
      </w:r>
      <w:r w:rsidR="000B7F72">
        <w:rPr>
          <w:rFonts w:hint="eastAsia"/>
        </w:rPr>
        <w:t>输出</w:t>
      </w:r>
    </w:p>
    <w:p w:rsidR="00455957" w:rsidRDefault="00455957" w:rsidP="00455957">
      <w:pPr>
        <w:pStyle w:val="ab"/>
        <w:numPr>
          <w:ilvl w:val="0"/>
          <w:numId w:val="8"/>
        </w:numPr>
      </w:pPr>
      <w:r>
        <w:rPr>
          <w:rFonts w:hint="eastAsia"/>
        </w:rPr>
        <w:t>界面</w:t>
      </w:r>
    </w:p>
    <w:p w:rsidR="00BA26B8" w:rsidRDefault="00BA26B8" w:rsidP="00BA26B8">
      <w:pPr>
        <w:pStyle w:val="ab"/>
        <w:ind w:left="360"/>
      </w:pPr>
      <w:r>
        <w:rPr>
          <w:rFonts w:hint="eastAsia"/>
        </w:rPr>
        <w:t>在配置主界面上点击“</w:t>
      </w:r>
      <w:r w:rsidR="00015FE1">
        <w:rPr>
          <w:rFonts w:hint="eastAsia"/>
        </w:rPr>
        <w:t>血浆</w:t>
      </w:r>
      <w:r>
        <w:rPr>
          <w:rFonts w:hint="eastAsia"/>
        </w:rPr>
        <w:t>”时进入</w:t>
      </w:r>
    </w:p>
    <w:p w:rsidR="00455957" w:rsidRPr="009C27FC" w:rsidRDefault="00455957" w:rsidP="00455957">
      <w:pPr>
        <w:pStyle w:val="ab"/>
        <w:ind w:left="360"/>
      </w:pPr>
      <w:r>
        <w:rPr>
          <w:noProof/>
        </w:rPr>
        <w:drawing>
          <wp:inline distT="0" distB="0" distL="0" distR="0">
            <wp:extent cx="4714875" cy="3581400"/>
            <wp:effectExtent l="0" t="0" r="952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4714875" cy="3581400"/>
                    </a:xfrm>
                    <a:prstGeom prst="rect">
                      <a:avLst/>
                    </a:prstGeom>
                  </pic:spPr>
                </pic:pic>
              </a:graphicData>
            </a:graphic>
          </wp:inline>
        </w:drawing>
      </w:r>
    </w:p>
    <w:p w:rsidR="006C3700" w:rsidRDefault="006C3700" w:rsidP="006C3700">
      <w:pPr>
        <w:pStyle w:val="3"/>
      </w:pPr>
      <w:bookmarkStart w:id="22" w:name="_红细胞参数"/>
      <w:bookmarkStart w:id="23" w:name="_Toc362251518"/>
      <w:bookmarkEnd w:id="22"/>
      <w:r>
        <w:rPr>
          <w:rFonts w:hint="eastAsia"/>
        </w:rPr>
        <w:t>红细胞参数</w:t>
      </w:r>
      <w:bookmarkEnd w:id="23"/>
    </w:p>
    <w:p w:rsidR="00EB50ED" w:rsidRDefault="00366DF9" w:rsidP="00366DF9">
      <w:pPr>
        <w:pStyle w:val="ab"/>
        <w:numPr>
          <w:ilvl w:val="0"/>
          <w:numId w:val="9"/>
        </w:numPr>
      </w:pPr>
      <w:r>
        <w:rPr>
          <w:rFonts w:hint="eastAsia"/>
        </w:rPr>
        <w:t>表设计</w:t>
      </w:r>
      <w:r w:rsidR="00BB7C93">
        <w:rPr>
          <w:rFonts w:hint="eastAsia"/>
        </w:rPr>
        <w:t>(RBCParam_Table)</w:t>
      </w:r>
    </w:p>
    <w:tbl>
      <w:tblPr>
        <w:tblStyle w:val="af3"/>
        <w:tblW w:w="0" w:type="auto"/>
        <w:tblInd w:w="360" w:type="dxa"/>
        <w:tblLook w:val="04A0" w:firstRow="1" w:lastRow="0" w:firstColumn="1" w:lastColumn="0" w:noHBand="0" w:noVBand="1"/>
      </w:tblPr>
      <w:tblGrid>
        <w:gridCol w:w="2041"/>
        <w:gridCol w:w="1535"/>
        <w:gridCol w:w="1842"/>
        <w:gridCol w:w="2744"/>
      </w:tblGrid>
      <w:tr w:rsidR="0077651F" w:rsidTr="000B6B15">
        <w:tc>
          <w:tcPr>
            <w:tcW w:w="2041" w:type="dxa"/>
          </w:tcPr>
          <w:p w:rsidR="00366DF9" w:rsidRDefault="00366DF9" w:rsidP="00366DF9">
            <w:pPr>
              <w:pStyle w:val="ab"/>
              <w:ind w:left="0"/>
            </w:pPr>
            <w:r>
              <w:rPr>
                <w:rFonts w:hint="eastAsia"/>
              </w:rPr>
              <w:t>字段</w:t>
            </w:r>
          </w:p>
        </w:tc>
        <w:tc>
          <w:tcPr>
            <w:tcW w:w="1535" w:type="dxa"/>
          </w:tcPr>
          <w:p w:rsidR="00366DF9" w:rsidRDefault="00366DF9" w:rsidP="00366DF9">
            <w:pPr>
              <w:pStyle w:val="ab"/>
              <w:ind w:left="0"/>
            </w:pPr>
            <w:r>
              <w:rPr>
                <w:rFonts w:hint="eastAsia"/>
              </w:rPr>
              <w:t>类型</w:t>
            </w:r>
          </w:p>
        </w:tc>
        <w:tc>
          <w:tcPr>
            <w:tcW w:w="1842" w:type="dxa"/>
          </w:tcPr>
          <w:p w:rsidR="00366DF9" w:rsidRDefault="00366DF9" w:rsidP="00366DF9">
            <w:pPr>
              <w:pStyle w:val="ab"/>
              <w:ind w:left="0"/>
            </w:pPr>
            <w:r>
              <w:rPr>
                <w:rFonts w:hint="eastAsia"/>
              </w:rPr>
              <w:t>有效输入</w:t>
            </w:r>
          </w:p>
        </w:tc>
        <w:tc>
          <w:tcPr>
            <w:tcW w:w="2744" w:type="dxa"/>
          </w:tcPr>
          <w:p w:rsidR="00366DF9" w:rsidRDefault="00366DF9" w:rsidP="00366DF9">
            <w:pPr>
              <w:pStyle w:val="ab"/>
              <w:ind w:left="0"/>
            </w:pPr>
            <w:r>
              <w:rPr>
                <w:rFonts w:hint="eastAsia"/>
              </w:rPr>
              <w:t>说明</w:t>
            </w:r>
          </w:p>
        </w:tc>
      </w:tr>
      <w:tr w:rsidR="0077651F" w:rsidTr="000B6B15">
        <w:tc>
          <w:tcPr>
            <w:tcW w:w="2041" w:type="dxa"/>
          </w:tcPr>
          <w:p w:rsidR="00366DF9" w:rsidRDefault="0077651F" w:rsidP="00951FD8">
            <w:pPr>
              <w:pStyle w:val="ab"/>
              <w:ind w:left="0"/>
            </w:pPr>
            <w:r>
              <w:rPr>
                <w:rFonts w:hint="eastAsia"/>
              </w:rPr>
              <w:t>红细胞种类</w:t>
            </w:r>
            <w:r w:rsidR="004355C1">
              <w:rPr>
                <w:rFonts w:hint="eastAsia"/>
              </w:rPr>
              <w:t>Rb</w:t>
            </w:r>
            <w:r w:rsidR="00951FD8">
              <w:rPr>
                <w:rFonts w:hint="eastAsia"/>
              </w:rPr>
              <w:t>c</w:t>
            </w:r>
            <w:r w:rsidR="005E7788">
              <w:rPr>
                <w:rFonts w:hint="eastAsia"/>
              </w:rPr>
              <w:t>Type</w:t>
            </w:r>
          </w:p>
        </w:tc>
        <w:tc>
          <w:tcPr>
            <w:tcW w:w="1535" w:type="dxa"/>
          </w:tcPr>
          <w:p w:rsidR="00366DF9" w:rsidRDefault="0077651F" w:rsidP="00366DF9">
            <w:pPr>
              <w:pStyle w:val="ab"/>
              <w:ind w:left="0"/>
            </w:pPr>
            <w:r>
              <w:t>I</w:t>
            </w:r>
            <w:r>
              <w:rPr>
                <w:rFonts w:hint="eastAsia"/>
              </w:rPr>
              <w:t>nt</w:t>
            </w:r>
          </w:p>
        </w:tc>
        <w:tc>
          <w:tcPr>
            <w:tcW w:w="1842" w:type="dxa"/>
          </w:tcPr>
          <w:p w:rsidR="00366DF9" w:rsidRDefault="0077651F" w:rsidP="00366DF9">
            <w:pPr>
              <w:pStyle w:val="ab"/>
              <w:ind w:left="0"/>
            </w:pPr>
            <w:r>
              <w:rPr>
                <w:rFonts w:hint="eastAsia"/>
              </w:rPr>
              <w:t>1</w:t>
            </w:r>
            <w:r>
              <w:rPr>
                <w:rFonts w:hint="eastAsia"/>
              </w:rPr>
              <w:t>至</w:t>
            </w:r>
            <w:r>
              <w:rPr>
                <w:rFonts w:hint="eastAsia"/>
              </w:rPr>
              <w:t>3</w:t>
            </w:r>
          </w:p>
        </w:tc>
        <w:tc>
          <w:tcPr>
            <w:tcW w:w="2744" w:type="dxa"/>
          </w:tcPr>
          <w:p w:rsidR="00366DF9" w:rsidRDefault="0077651F" w:rsidP="00366DF9">
            <w:pPr>
              <w:pStyle w:val="ab"/>
              <w:ind w:left="0"/>
            </w:pPr>
            <w:r>
              <w:rPr>
                <w:rFonts w:hint="eastAsia"/>
              </w:rPr>
              <w:t>代表</w:t>
            </w:r>
            <w:r>
              <w:rPr>
                <w:rFonts w:hint="eastAsia"/>
              </w:rPr>
              <w:t>RBC1</w:t>
            </w:r>
            <w:r>
              <w:rPr>
                <w:rFonts w:hint="eastAsia"/>
              </w:rPr>
              <w:t>至</w:t>
            </w:r>
            <w:r>
              <w:rPr>
                <w:rFonts w:hint="eastAsia"/>
              </w:rPr>
              <w:t>RBC3</w:t>
            </w:r>
            <w:r w:rsidR="004355C1">
              <w:rPr>
                <w:rFonts w:hint="eastAsia"/>
              </w:rPr>
              <w:t>，主键</w:t>
            </w:r>
          </w:p>
        </w:tc>
      </w:tr>
      <w:tr w:rsidR="0077651F" w:rsidTr="000B6B15">
        <w:tc>
          <w:tcPr>
            <w:tcW w:w="2041" w:type="dxa"/>
          </w:tcPr>
          <w:p w:rsidR="00366DF9" w:rsidRDefault="0077651F" w:rsidP="00366DF9">
            <w:pPr>
              <w:pStyle w:val="ab"/>
              <w:ind w:left="0"/>
            </w:pPr>
            <w:r>
              <w:rPr>
                <w:rFonts w:hint="eastAsia"/>
              </w:rPr>
              <w:t>100%</w:t>
            </w:r>
            <w:r>
              <w:rPr>
                <w:rFonts w:hint="eastAsia"/>
              </w:rPr>
              <w:t>红细胞压积的红细胞剂量</w:t>
            </w:r>
          </w:p>
          <w:p w:rsidR="0069539F" w:rsidRDefault="0069539F" w:rsidP="00366DF9">
            <w:pPr>
              <w:pStyle w:val="ab"/>
              <w:ind w:left="0"/>
            </w:pPr>
            <w:r>
              <w:rPr>
                <w:rFonts w:hint="eastAsia"/>
              </w:rPr>
              <w:t>RbcVolume</w:t>
            </w:r>
          </w:p>
        </w:tc>
        <w:tc>
          <w:tcPr>
            <w:tcW w:w="1535" w:type="dxa"/>
          </w:tcPr>
          <w:p w:rsidR="00366DF9" w:rsidRPr="0077651F" w:rsidRDefault="0077651F" w:rsidP="00366DF9">
            <w:pPr>
              <w:pStyle w:val="ab"/>
              <w:ind w:left="0"/>
            </w:pPr>
            <w:r>
              <w:t>I</w:t>
            </w:r>
            <w:r>
              <w:rPr>
                <w:rFonts w:hint="eastAsia"/>
              </w:rPr>
              <w:t>nt</w:t>
            </w:r>
          </w:p>
        </w:tc>
        <w:tc>
          <w:tcPr>
            <w:tcW w:w="1842" w:type="dxa"/>
          </w:tcPr>
          <w:p w:rsidR="001E499F" w:rsidRDefault="0077651F" w:rsidP="00366DF9">
            <w:pPr>
              <w:pStyle w:val="ab"/>
              <w:ind w:left="0"/>
            </w:pPr>
            <w:r>
              <w:rPr>
                <w:rFonts w:hint="eastAsia"/>
              </w:rPr>
              <w:t>35</w:t>
            </w:r>
            <w:r>
              <w:rPr>
                <w:rFonts w:hint="eastAsia"/>
              </w:rPr>
              <w:t>至</w:t>
            </w:r>
            <w:r>
              <w:rPr>
                <w:rFonts w:hint="eastAsia"/>
              </w:rPr>
              <w:t>550</w:t>
            </w:r>
          </w:p>
        </w:tc>
        <w:tc>
          <w:tcPr>
            <w:tcW w:w="2744" w:type="dxa"/>
          </w:tcPr>
          <w:p w:rsidR="0077651F" w:rsidRDefault="0077651F" w:rsidP="00366DF9">
            <w:pPr>
              <w:pStyle w:val="ab"/>
              <w:ind w:left="0"/>
            </w:pPr>
            <w:r>
              <w:rPr>
                <w:rFonts w:hint="eastAsia"/>
              </w:rPr>
              <w:t>键盘输入，建议最佳存储范围</w:t>
            </w:r>
            <w:r>
              <w:rPr>
                <w:rFonts w:hint="eastAsia"/>
              </w:rPr>
              <w:t>150</w:t>
            </w:r>
            <w:r>
              <w:rPr>
                <w:rFonts w:hint="eastAsia"/>
              </w:rPr>
              <w:t>至</w:t>
            </w:r>
            <w:r>
              <w:rPr>
                <w:rFonts w:hint="eastAsia"/>
              </w:rPr>
              <w:t>250mL</w:t>
            </w:r>
          </w:p>
        </w:tc>
      </w:tr>
      <w:tr w:rsidR="0077651F" w:rsidTr="000B6B15">
        <w:tc>
          <w:tcPr>
            <w:tcW w:w="2041" w:type="dxa"/>
          </w:tcPr>
          <w:p w:rsidR="0077651F" w:rsidRDefault="0077651F" w:rsidP="00366DF9">
            <w:pPr>
              <w:pStyle w:val="ab"/>
              <w:ind w:left="0"/>
            </w:pPr>
            <w:r>
              <w:rPr>
                <w:rFonts w:hint="eastAsia"/>
              </w:rPr>
              <w:t>采集的红细胞产品的红细胞压积</w:t>
            </w:r>
          </w:p>
          <w:p w:rsidR="0069539F" w:rsidRPr="0077651F" w:rsidRDefault="0069539F" w:rsidP="00366DF9">
            <w:pPr>
              <w:pStyle w:val="ab"/>
              <w:ind w:left="0"/>
            </w:pPr>
            <w:r>
              <w:rPr>
                <w:rFonts w:hint="eastAsia"/>
              </w:rPr>
              <w:t>Hct</w:t>
            </w:r>
          </w:p>
        </w:tc>
        <w:tc>
          <w:tcPr>
            <w:tcW w:w="1535" w:type="dxa"/>
          </w:tcPr>
          <w:p w:rsidR="0077651F" w:rsidRPr="0077651F" w:rsidRDefault="0077651F" w:rsidP="00366DF9">
            <w:pPr>
              <w:pStyle w:val="ab"/>
              <w:ind w:left="0"/>
            </w:pPr>
            <w:r>
              <w:t>I</w:t>
            </w:r>
            <w:r>
              <w:rPr>
                <w:rFonts w:hint="eastAsia"/>
              </w:rPr>
              <w:t>nt</w:t>
            </w:r>
          </w:p>
        </w:tc>
        <w:tc>
          <w:tcPr>
            <w:tcW w:w="1842" w:type="dxa"/>
          </w:tcPr>
          <w:p w:rsidR="0077651F" w:rsidRDefault="0077651F" w:rsidP="00366DF9">
            <w:pPr>
              <w:pStyle w:val="ab"/>
              <w:ind w:left="0"/>
            </w:pPr>
            <w:r>
              <w:rPr>
                <w:rFonts w:hint="eastAsia"/>
              </w:rPr>
              <w:t>55</w:t>
            </w:r>
            <w:r>
              <w:rPr>
                <w:rFonts w:hint="eastAsia"/>
              </w:rPr>
              <w:t>至</w:t>
            </w:r>
            <w:r>
              <w:rPr>
                <w:rFonts w:hint="eastAsia"/>
              </w:rPr>
              <w:t>88</w:t>
            </w:r>
          </w:p>
        </w:tc>
        <w:tc>
          <w:tcPr>
            <w:tcW w:w="2744" w:type="dxa"/>
          </w:tcPr>
          <w:p w:rsidR="0077651F" w:rsidRDefault="0077651F" w:rsidP="00366DF9">
            <w:pPr>
              <w:pStyle w:val="ab"/>
              <w:ind w:left="0"/>
            </w:pPr>
            <w:r>
              <w:rPr>
                <w:rFonts w:hint="eastAsia"/>
              </w:rPr>
              <w:t>键盘输入，单位</w:t>
            </w:r>
            <w:r>
              <w:rPr>
                <w:rFonts w:hint="eastAsia"/>
              </w:rPr>
              <w:t>:%</w:t>
            </w:r>
          </w:p>
        </w:tc>
      </w:tr>
      <w:tr w:rsidR="0077651F" w:rsidTr="000B6B15">
        <w:tc>
          <w:tcPr>
            <w:tcW w:w="2041" w:type="dxa"/>
          </w:tcPr>
          <w:p w:rsidR="0077651F" w:rsidRDefault="0077651F" w:rsidP="00366DF9">
            <w:pPr>
              <w:pStyle w:val="ab"/>
              <w:ind w:left="0"/>
            </w:pPr>
            <w:r>
              <w:rPr>
                <w:rFonts w:hint="eastAsia"/>
              </w:rPr>
              <w:t>红细胞校准系数</w:t>
            </w:r>
          </w:p>
          <w:p w:rsidR="0069539F" w:rsidRDefault="0069539F" w:rsidP="00366DF9">
            <w:pPr>
              <w:pStyle w:val="ab"/>
              <w:ind w:left="0"/>
            </w:pPr>
            <w:r>
              <w:rPr>
                <w:rFonts w:hint="eastAsia"/>
              </w:rPr>
              <w:t>RbcRatio</w:t>
            </w:r>
          </w:p>
        </w:tc>
        <w:tc>
          <w:tcPr>
            <w:tcW w:w="1535" w:type="dxa"/>
          </w:tcPr>
          <w:p w:rsidR="0077651F" w:rsidRDefault="0077651F" w:rsidP="00366DF9">
            <w:pPr>
              <w:pStyle w:val="ab"/>
              <w:ind w:left="0"/>
            </w:pPr>
            <w:r>
              <w:t>F</w:t>
            </w:r>
            <w:r>
              <w:rPr>
                <w:rFonts w:hint="eastAsia"/>
              </w:rPr>
              <w:t>loat</w:t>
            </w:r>
          </w:p>
        </w:tc>
        <w:tc>
          <w:tcPr>
            <w:tcW w:w="1842" w:type="dxa"/>
          </w:tcPr>
          <w:p w:rsidR="0077651F" w:rsidRDefault="0077651F" w:rsidP="00366DF9">
            <w:pPr>
              <w:pStyle w:val="ab"/>
              <w:ind w:left="0"/>
            </w:pPr>
            <w:r>
              <w:rPr>
                <w:rFonts w:hint="eastAsia"/>
              </w:rPr>
              <w:t>0.8</w:t>
            </w:r>
            <w:r>
              <w:rPr>
                <w:rFonts w:hint="eastAsia"/>
              </w:rPr>
              <w:t>至</w:t>
            </w:r>
            <w:r>
              <w:rPr>
                <w:rFonts w:hint="eastAsia"/>
              </w:rPr>
              <w:t>1.2</w:t>
            </w:r>
          </w:p>
        </w:tc>
        <w:tc>
          <w:tcPr>
            <w:tcW w:w="2744" w:type="dxa"/>
          </w:tcPr>
          <w:p w:rsidR="0077651F" w:rsidRDefault="0077651F" w:rsidP="00366DF9">
            <w:pPr>
              <w:pStyle w:val="ab"/>
              <w:ind w:left="0"/>
            </w:pPr>
            <w:r>
              <w:rPr>
                <w:rFonts w:hint="eastAsia"/>
              </w:rPr>
              <w:t>键盘输入，默认</w:t>
            </w:r>
            <w:r>
              <w:rPr>
                <w:rFonts w:hint="eastAsia"/>
              </w:rPr>
              <w:t>1.0</w:t>
            </w:r>
          </w:p>
        </w:tc>
      </w:tr>
      <w:tr w:rsidR="004A523A" w:rsidRPr="00482B2C" w:rsidTr="000B6B15">
        <w:trPr>
          <w:ins w:id="24" w:author="Admin" w:date="2013-07-08T17:52:00Z"/>
        </w:trPr>
        <w:tc>
          <w:tcPr>
            <w:tcW w:w="2041" w:type="dxa"/>
          </w:tcPr>
          <w:p w:rsidR="004A523A" w:rsidRDefault="00056439" w:rsidP="00366DF9">
            <w:pPr>
              <w:pStyle w:val="ab"/>
              <w:ind w:left="0"/>
              <w:rPr>
                <w:ins w:id="25" w:author="Admin" w:date="2013-07-08T17:52:00Z"/>
              </w:rPr>
            </w:pPr>
            <w:r>
              <w:rPr>
                <w:rFonts w:hint="eastAsia"/>
              </w:rPr>
              <w:t>DRBC</w:t>
            </w:r>
            <w:r>
              <w:rPr>
                <w:rFonts w:hint="eastAsia"/>
              </w:rPr>
              <w:t>分离通知</w:t>
            </w:r>
          </w:p>
        </w:tc>
        <w:tc>
          <w:tcPr>
            <w:tcW w:w="1535" w:type="dxa"/>
          </w:tcPr>
          <w:p w:rsidR="004A523A" w:rsidRDefault="00056439" w:rsidP="00366DF9">
            <w:pPr>
              <w:pStyle w:val="ab"/>
              <w:ind w:left="0"/>
              <w:rPr>
                <w:ins w:id="26" w:author="Admin" w:date="2013-07-08T17:52:00Z"/>
              </w:rPr>
            </w:pPr>
            <w:r>
              <w:t>I</w:t>
            </w:r>
            <w:r>
              <w:rPr>
                <w:rFonts w:hint="eastAsia"/>
              </w:rPr>
              <w:t>nt</w:t>
            </w:r>
          </w:p>
        </w:tc>
        <w:tc>
          <w:tcPr>
            <w:tcW w:w="1842" w:type="dxa"/>
          </w:tcPr>
          <w:p w:rsidR="004A523A" w:rsidRDefault="00056439" w:rsidP="00366DF9">
            <w:pPr>
              <w:pStyle w:val="ab"/>
              <w:ind w:left="0"/>
              <w:rPr>
                <w:ins w:id="27" w:author="Admin" w:date="2013-07-08T17:52:00Z"/>
              </w:rPr>
            </w:pPr>
            <w:r>
              <w:rPr>
                <w:rFonts w:hint="eastAsia"/>
              </w:rPr>
              <w:t>是，否</w:t>
            </w:r>
          </w:p>
        </w:tc>
        <w:tc>
          <w:tcPr>
            <w:tcW w:w="2744" w:type="dxa"/>
          </w:tcPr>
          <w:p w:rsidR="004A523A" w:rsidRDefault="00056439" w:rsidP="00366DF9">
            <w:pPr>
              <w:pStyle w:val="ab"/>
              <w:ind w:left="0"/>
              <w:rPr>
                <w:ins w:id="28" w:author="Admin" w:date="2013-07-08T17:52:00Z"/>
              </w:rPr>
            </w:pPr>
            <w:r>
              <w:rPr>
                <w:rFonts w:hint="eastAsia"/>
              </w:rPr>
              <w:t>在采集两份红细胞产品</w:t>
            </w:r>
            <w:ins w:id="29" w:author="baitangshui" w:date="2013-08-08T14:25:00Z">
              <w:r w:rsidR="00482B2C">
                <w:rPr>
                  <w:rFonts w:hint="eastAsia"/>
                </w:rPr>
                <w:t>时</w:t>
              </w:r>
            </w:ins>
            <w:del w:id="30" w:author="baitangshui" w:date="2013-08-08T14:13:00Z">
              <w:r w:rsidDel="00776015">
                <w:rPr>
                  <w:rFonts w:hint="eastAsia"/>
                </w:rPr>
                <w:delText>是</w:delText>
              </w:r>
            </w:del>
            <w:r>
              <w:rPr>
                <w:rFonts w:hint="eastAsia"/>
              </w:rPr>
              <w:t>，选择是表示在采集到一半时发出警惕信息，选择否表示不通知，默认否。</w:t>
            </w:r>
          </w:p>
        </w:tc>
      </w:tr>
    </w:tbl>
    <w:p w:rsidR="007F16F0" w:rsidRDefault="00366DF9" w:rsidP="00BE5A23">
      <w:pPr>
        <w:pStyle w:val="ab"/>
        <w:numPr>
          <w:ilvl w:val="0"/>
          <w:numId w:val="9"/>
        </w:numPr>
      </w:pPr>
      <w:r>
        <w:rPr>
          <w:rFonts w:hint="eastAsia"/>
        </w:rPr>
        <w:t>API</w:t>
      </w:r>
      <w:r>
        <w:rPr>
          <w:rFonts w:hint="eastAsia"/>
        </w:rPr>
        <w:t>设计</w:t>
      </w:r>
    </w:p>
    <w:p w:rsidR="007F16F0" w:rsidRDefault="007F16F0" w:rsidP="007F16F0">
      <w:pPr>
        <w:pStyle w:val="ab"/>
        <w:ind w:left="360"/>
      </w:pPr>
      <w:r>
        <w:rPr>
          <w:rFonts w:hint="eastAsia"/>
        </w:rPr>
        <w:t>void Get</w:t>
      </w:r>
      <w:r w:rsidR="007D4676">
        <w:rPr>
          <w:rFonts w:hint="eastAsia"/>
        </w:rPr>
        <w:t>RBC</w:t>
      </w:r>
      <w:r>
        <w:rPr>
          <w:rFonts w:hint="eastAsia"/>
        </w:rPr>
        <w:t xml:space="preserve">Param(String type, </w:t>
      </w:r>
      <w:r w:rsidR="00E05C5E">
        <w:rPr>
          <w:rFonts w:hint="eastAsia"/>
        </w:rPr>
        <w:t>void</w:t>
      </w:r>
      <w:r>
        <w:rPr>
          <w:rFonts w:hint="eastAsia"/>
        </w:rPr>
        <w:t xml:space="preserve"> *value);</w:t>
      </w:r>
    </w:p>
    <w:p w:rsidR="007F16F0" w:rsidRPr="00864B78" w:rsidRDefault="007F16F0" w:rsidP="007F16F0">
      <w:pPr>
        <w:pStyle w:val="ab"/>
        <w:ind w:left="360"/>
      </w:pPr>
      <w:r>
        <w:rPr>
          <w:rFonts w:hint="eastAsia"/>
        </w:rPr>
        <w:t>bool Se</w:t>
      </w:r>
      <w:r w:rsidR="007D4676">
        <w:rPr>
          <w:rFonts w:hint="eastAsia"/>
        </w:rPr>
        <w:t>tRBC</w:t>
      </w:r>
      <w:r w:rsidR="00E05C5E">
        <w:rPr>
          <w:rFonts w:hint="eastAsia"/>
        </w:rPr>
        <w:t>Param(String type, void</w:t>
      </w:r>
      <w:r>
        <w:rPr>
          <w:rFonts w:hint="eastAsia"/>
        </w:rPr>
        <w:t xml:space="preserve"> *value);</w:t>
      </w:r>
    </w:p>
    <w:p w:rsidR="007F16F0" w:rsidRDefault="007F16F0" w:rsidP="00B42992">
      <w:pPr>
        <w:pStyle w:val="ab"/>
        <w:ind w:left="360"/>
      </w:pPr>
      <w:r>
        <w:rPr>
          <w:rFonts w:hint="eastAsia"/>
        </w:rPr>
        <w:t>说明：</w:t>
      </w:r>
      <w:r>
        <w:rPr>
          <w:rFonts w:hint="eastAsia"/>
        </w:rPr>
        <w:t>type</w:t>
      </w:r>
      <w:r>
        <w:rPr>
          <w:rFonts w:hint="eastAsia"/>
        </w:rPr>
        <w:t>指字段名，</w:t>
      </w:r>
      <w:r>
        <w:rPr>
          <w:rFonts w:hint="eastAsia"/>
        </w:rPr>
        <w:t>value</w:t>
      </w:r>
      <w:r>
        <w:rPr>
          <w:rFonts w:hint="eastAsia"/>
        </w:rPr>
        <w:t>指有效输入</w:t>
      </w:r>
    </w:p>
    <w:p w:rsidR="00E77C22" w:rsidRDefault="00E77C22" w:rsidP="00E77C22">
      <w:pPr>
        <w:pStyle w:val="ab"/>
        <w:numPr>
          <w:ilvl w:val="0"/>
          <w:numId w:val="9"/>
        </w:numPr>
      </w:pPr>
      <w:r>
        <w:rPr>
          <w:rFonts w:hint="eastAsia"/>
        </w:rPr>
        <w:lastRenderedPageBreak/>
        <w:t>界面</w:t>
      </w:r>
    </w:p>
    <w:p w:rsidR="00605430" w:rsidRDefault="00605430" w:rsidP="00605430">
      <w:pPr>
        <w:pStyle w:val="ab"/>
        <w:ind w:left="360"/>
      </w:pPr>
      <w:r>
        <w:rPr>
          <w:rFonts w:hint="eastAsia"/>
        </w:rPr>
        <w:t>概述：在配置主界面上点击“红细胞”时进入</w:t>
      </w:r>
    </w:p>
    <w:p w:rsidR="00605430" w:rsidRPr="00605430" w:rsidRDefault="00605430" w:rsidP="00605430">
      <w:pPr>
        <w:pStyle w:val="ab"/>
        <w:ind w:left="360"/>
      </w:pPr>
    </w:p>
    <w:p w:rsidR="00E77C22" w:rsidRPr="00EB50ED" w:rsidRDefault="00E77C22" w:rsidP="00E77C22">
      <w:pPr>
        <w:pStyle w:val="ab"/>
        <w:ind w:left="360"/>
      </w:pPr>
      <w:r>
        <w:rPr>
          <w:noProof/>
        </w:rPr>
        <w:drawing>
          <wp:inline distT="0" distB="0" distL="0" distR="0">
            <wp:extent cx="5105400" cy="3743325"/>
            <wp:effectExtent l="0" t="0" r="0" b="952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105400" cy="3743325"/>
                    </a:xfrm>
                    <a:prstGeom prst="rect">
                      <a:avLst/>
                    </a:prstGeom>
                  </pic:spPr>
                </pic:pic>
              </a:graphicData>
            </a:graphic>
          </wp:inline>
        </w:drawing>
      </w:r>
    </w:p>
    <w:p w:rsidR="006C3700" w:rsidRDefault="00C638C8" w:rsidP="006C3700">
      <w:pPr>
        <w:pStyle w:val="3"/>
      </w:pPr>
      <w:bookmarkStart w:id="31" w:name="_献血者参数"/>
      <w:bookmarkStart w:id="32" w:name="_Toc362251519"/>
      <w:bookmarkEnd w:id="31"/>
      <w:r>
        <w:rPr>
          <w:rFonts w:hint="eastAsia"/>
        </w:rPr>
        <w:t>献血者</w:t>
      </w:r>
      <w:r w:rsidR="006C3700">
        <w:rPr>
          <w:rFonts w:hint="eastAsia"/>
        </w:rPr>
        <w:t>参数</w:t>
      </w:r>
      <w:bookmarkEnd w:id="32"/>
    </w:p>
    <w:p w:rsidR="00BE5A23" w:rsidRDefault="00BE5A23" w:rsidP="00BE5A23">
      <w:pPr>
        <w:pStyle w:val="ab"/>
        <w:numPr>
          <w:ilvl w:val="0"/>
          <w:numId w:val="10"/>
        </w:numPr>
      </w:pPr>
      <w:r>
        <w:rPr>
          <w:rFonts w:hint="eastAsia"/>
        </w:rPr>
        <w:t>表设计</w:t>
      </w:r>
      <w:r w:rsidR="007F4378">
        <w:rPr>
          <w:rFonts w:hint="eastAsia"/>
        </w:rPr>
        <w:t>(DonorParam_Table)</w:t>
      </w:r>
    </w:p>
    <w:tbl>
      <w:tblPr>
        <w:tblStyle w:val="af3"/>
        <w:tblW w:w="0" w:type="auto"/>
        <w:tblInd w:w="360" w:type="dxa"/>
        <w:tblLook w:val="04A0" w:firstRow="1" w:lastRow="0" w:firstColumn="1" w:lastColumn="0" w:noHBand="0" w:noVBand="1"/>
      </w:tblPr>
      <w:tblGrid>
        <w:gridCol w:w="2038"/>
        <w:gridCol w:w="971"/>
        <w:gridCol w:w="2126"/>
        <w:gridCol w:w="3027"/>
      </w:tblGrid>
      <w:tr w:rsidR="00B84D36" w:rsidTr="009D765E">
        <w:tc>
          <w:tcPr>
            <w:tcW w:w="2038" w:type="dxa"/>
          </w:tcPr>
          <w:p w:rsidR="00B84D36" w:rsidRDefault="000B6B15" w:rsidP="00B84D36">
            <w:pPr>
              <w:pStyle w:val="ab"/>
              <w:ind w:left="0"/>
            </w:pPr>
            <w:r>
              <w:rPr>
                <w:rFonts w:hint="eastAsia"/>
              </w:rPr>
              <w:t>字段</w:t>
            </w:r>
          </w:p>
        </w:tc>
        <w:tc>
          <w:tcPr>
            <w:tcW w:w="971" w:type="dxa"/>
          </w:tcPr>
          <w:p w:rsidR="00B84D36" w:rsidRDefault="00596209" w:rsidP="00B84D36">
            <w:pPr>
              <w:pStyle w:val="ab"/>
              <w:ind w:left="0"/>
            </w:pPr>
            <w:r>
              <w:rPr>
                <w:rFonts w:hint="eastAsia"/>
              </w:rPr>
              <w:t>类型</w:t>
            </w:r>
          </w:p>
        </w:tc>
        <w:tc>
          <w:tcPr>
            <w:tcW w:w="2126" w:type="dxa"/>
          </w:tcPr>
          <w:p w:rsidR="00B84D36" w:rsidRDefault="00596209" w:rsidP="00B84D36">
            <w:pPr>
              <w:pStyle w:val="ab"/>
              <w:ind w:left="0"/>
            </w:pPr>
            <w:r>
              <w:rPr>
                <w:rFonts w:hint="eastAsia"/>
              </w:rPr>
              <w:t>有效输入</w:t>
            </w:r>
          </w:p>
        </w:tc>
        <w:tc>
          <w:tcPr>
            <w:tcW w:w="3027" w:type="dxa"/>
          </w:tcPr>
          <w:p w:rsidR="00B84D36" w:rsidRDefault="00596209" w:rsidP="00B84D36">
            <w:pPr>
              <w:pStyle w:val="ab"/>
              <w:ind w:left="0"/>
            </w:pPr>
            <w:r>
              <w:rPr>
                <w:rFonts w:hint="eastAsia"/>
              </w:rPr>
              <w:t>说明</w:t>
            </w:r>
          </w:p>
        </w:tc>
      </w:tr>
      <w:tr w:rsidR="00A82027" w:rsidTr="009D765E">
        <w:tc>
          <w:tcPr>
            <w:tcW w:w="2038" w:type="dxa"/>
          </w:tcPr>
          <w:p w:rsidR="00A82027" w:rsidRDefault="00A82027" w:rsidP="00B84D36">
            <w:pPr>
              <w:pStyle w:val="ab"/>
              <w:ind w:left="0"/>
            </w:pPr>
            <w:r>
              <w:rPr>
                <w:rFonts w:hint="eastAsia"/>
              </w:rPr>
              <w:t>ID</w:t>
            </w:r>
          </w:p>
        </w:tc>
        <w:tc>
          <w:tcPr>
            <w:tcW w:w="971" w:type="dxa"/>
          </w:tcPr>
          <w:p w:rsidR="00A82027" w:rsidRDefault="00A82027" w:rsidP="00B84D36">
            <w:pPr>
              <w:pStyle w:val="ab"/>
              <w:ind w:left="0"/>
            </w:pPr>
            <w:r>
              <w:t>I</w:t>
            </w:r>
            <w:r>
              <w:rPr>
                <w:rFonts w:hint="eastAsia"/>
              </w:rPr>
              <w:t>nt</w:t>
            </w:r>
          </w:p>
        </w:tc>
        <w:tc>
          <w:tcPr>
            <w:tcW w:w="2126" w:type="dxa"/>
          </w:tcPr>
          <w:p w:rsidR="00A82027" w:rsidRDefault="00A82027" w:rsidP="00B84D36">
            <w:pPr>
              <w:pStyle w:val="ab"/>
              <w:ind w:left="0"/>
            </w:pPr>
            <w:r>
              <w:rPr>
                <w:rFonts w:hint="eastAsia"/>
              </w:rPr>
              <w:t>自动递增</w:t>
            </w:r>
          </w:p>
        </w:tc>
        <w:tc>
          <w:tcPr>
            <w:tcW w:w="3027" w:type="dxa"/>
          </w:tcPr>
          <w:p w:rsidR="00A82027" w:rsidRDefault="00A82027" w:rsidP="00B84D36">
            <w:pPr>
              <w:pStyle w:val="ab"/>
              <w:ind w:left="0"/>
            </w:pPr>
            <w:r>
              <w:rPr>
                <w:rFonts w:hint="eastAsia"/>
              </w:rPr>
              <w:t>主键</w:t>
            </w:r>
          </w:p>
        </w:tc>
      </w:tr>
      <w:tr w:rsidR="00B84D36" w:rsidTr="009D765E">
        <w:tc>
          <w:tcPr>
            <w:tcW w:w="2038" w:type="dxa"/>
          </w:tcPr>
          <w:p w:rsidR="00B84D36" w:rsidRDefault="00596209" w:rsidP="00B84D36">
            <w:pPr>
              <w:pStyle w:val="ab"/>
              <w:ind w:left="0"/>
            </w:pPr>
            <w:r>
              <w:rPr>
                <w:rFonts w:hint="eastAsia"/>
              </w:rPr>
              <w:t>抗凝剂输注速度</w:t>
            </w:r>
          </w:p>
          <w:p w:rsidR="00CF3B5F" w:rsidRDefault="00CF3B5F" w:rsidP="00B84D36">
            <w:pPr>
              <w:pStyle w:val="ab"/>
              <w:ind w:left="0"/>
            </w:pPr>
            <w:r>
              <w:rPr>
                <w:rFonts w:hint="eastAsia"/>
              </w:rPr>
              <w:t>ACSpeed</w:t>
            </w:r>
          </w:p>
        </w:tc>
        <w:tc>
          <w:tcPr>
            <w:tcW w:w="971" w:type="dxa"/>
          </w:tcPr>
          <w:p w:rsidR="00B84D36" w:rsidRDefault="00596209" w:rsidP="00B84D36">
            <w:pPr>
              <w:pStyle w:val="ab"/>
              <w:ind w:left="0"/>
            </w:pPr>
            <w:r>
              <w:t>I</w:t>
            </w:r>
            <w:r>
              <w:rPr>
                <w:rFonts w:hint="eastAsia"/>
              </w:rPr>
              <w:t>nt</w:t>
            </w:r>
          </w:p>
        </w:tc>
        <w:tc>
          <w:tcPr>
            <w:tcW w:w="2126" w:type="dxa"/>
          </w:tcPr>
          <w:p w:rsidR="00B84D36" w:rsidRDefault="00596209" w:rsidP="00B84D36">
            <w:pPr>
              <w:pStyle w:val="ab"/>
              <w:ind w:left="0"/>
            </w:pPr>
            <w:r>
              <w:rPr>
                <w:rFonts w:hint="eastAsia"/>
              </w:rPr>
              <w:t>1</w:t>
            </w:r>
            <w:r>
              <w:rPr>
                <w:rFonts w:hint="eastAsia"/>
              </w:rPr>
              <w:t>至</w:t>
            </w:r>
            <w:r>
              <w:rPr>
                <w:rFonts w:hint="eastAsia"/>
              </w:rPr>
              <w:t>6</w:t>
            </w:r>
          </w:p>
        </w:tc>
        <w:tc>
          <w:tcPr>
            <w:tcW w:w="3027" w:type="dxa"/>
          </w:tcPr>
          <w:p w:rsidR="00B84D36" w:rsidRDefault="00596209" w:rsidP="00B84D36">
            <w:pPr>
              <w:pStyle w:val="ab"/>
              <w:ind w:left="0"/>
            </w:pPr>
            <w:r>
              <w:rPr>
                <w:rFonts w:hint="eastAsia"/>
              </w:rPr>
              <w:t>默认</w:t>
            </w:r>
            <w:r>
              <w:rPr>
                <w:rFonts w:hint="eastAsia"/>
              </w:rPr>
              <w:t>4</w:t>
            </w:r>
            <w:r>
              <w:rPr>
                <w:rFonts w:hint="eastAsia"/>
              </w:rPr>
              <w:t>，抗凝剂输入献血者时的速度</w:t>
            </w:r>
            <w:r w:rsidR="00EF376A">
              <w:rPr>
                <w:rFonts w:hint="eastAsia"/>
              </w:rPr>
              <w:t>，键盘输入</w:t>
            </w:r>
            <w:r w:rsidR="00D3310C">
              <w:rPr>
                <w:rFonts w:hint="eastAsia"/>
              </w:rPr>
              <w:t>，具体速度？？</w:t>
            </w:r>
            <w:ins w:id="33" w:author="Admin" w:date="2013-07-08T17:53:00Z">
              <w:r w:rsidR="00BC4FDD">
                <w:rPr>
                  <w:rFonts w:hint="eastAsia"/>
                </w:rPr>
                <w:t>，这个根据档位计算，这个计算需要工控完成，</w:t>
              </w:r>
            </w:ins>
            <w:ins w:id="34" w:author="Admin" w:date="2013-07-08T17:54:00Z">
              <w:r w:rsidR="00BC4FDD">
                <w:rPr>
                  <w:rFonts w:hint="eastAsia"/>
                </w:rPr>
                <w:t>然后将结果传到中控</w:t>
              </w:r>
            </w:ins>
          </w:p>
        </w:tc>
      </w:tr>
      <w:tr w:rsidR="00B84D36" w:rsidTr="009D765E">
        <w:tc>
          <w:tcPr>
            <w:tcW w:w="2038" w:type="dxa"/>
          </w:tcPr>
          <w:p w:rsidR="00B84D36" w:rsidRDefault="00EF376A" w:rsidP="00B84D36">
            <w:pPr>
              <w:pStyle w:val="ab"/>
              <w:ind w:left="0"/>
            </w:pPr>
            <w:r>
              <w:rPr>
                <w:rFonts w:hint="eastAsia"/>
              </w:rPr>
              <w:t>献血者献血后最小红细胞压积</w:t>
            </w:r>
          </w:p>
          <w:p w:rsidR="00A82027" w:rsidRDefault="00A82027" w:rsidP="00B84D36">
            <w:pPr>
              <w:pStyle w:val="ab"/>
              <w:ind w:left="0"/>
            </w:pPr>
            <w:r>
              <w:rPr>
                <w:rFonts w:hint="eastAsia"/>
              </w:rPr>
              <w:t>MinHCT</w:t>
            </w:r>
          </w:p>
        </w:tc>
        <w:tc>
          <w:tcPr>
            <w:tcW w:w="971" w:type="dxa"/>
          </w:tcPr>
          <w:p w:rsidR="00B84D36" w:rsidRPr="00EF376A" w:rsidRDefault="00EF376A" w:rsidP="00B84D36">
            <w:pPr>
              <w:pStyle w:val="ab"/>
              <w:ind w:left="0"/>
            </w:pPr>
            <w:r>
              <w:t>I</w:t>
            </w:r>
            <w:r>
              <w:rPr>
                <w:rFonts w:hint="eastAsia"/>
              </w:rPr>
              <w:t>nt</w:t>
            </w:r>
          </w:p>
        </w:tc>
        <w:tc>
          <w:tcPr>
            <w:tcW w:w="2126" w:type="dxa"/>
          </w:tcPr>
          <w:p w:rsidR="00B84D36" w:rsidRDefault="00EF376A" w:rsidP="00B84D36">
            <w:pPr>
              <w:pStyle w:val="ab"/>
              <w:ind w:left="0"/>
            </w:pPr>
            <w:r>
              <w:rPr>
                <w:rFonts w:hint="eastAsia"/>
              </w:rPr>
              <w:t>30</w:t>
            </w:r>
            <w:r>
              <w:rPr>
                <w:rFonts w:hint="eastAsia"/>
              </w:rPr>
              <w:t>至</w:t>
            </w:r>
            <w:r>
              <w:rPr>
                <w:rFonts w:hint="eastAsia"/>
              </w:rPr>
              <w:t>55</w:t>
            </w:r>
          </w:p>
        </w:tc>
        <w:tc>
          <w:tcPr>
            <w:tcW w:w="3027" w:type="dxa"/>
          </w:tcPr>
          <w:p w:rsidR="00B84D36" w:rsidRDefault="00EF376A" w:rsidP="00B84D36">
            <w:pPr>
              <w:pStyle w:val="ab"/>
              <w:ind w:left="0"/>
            </w:pPr>
            <w:r>
              <w:rPr>
                <w:rFonts w:hint="eastAsia"/>
              </w:rPr>
              <w:t>默认</w:t>
            </w:r>
            <w:r>
              <w:rPr>
                <w:rFonts w:hint="eastAsia"/>
              </w:rPr>
              <w:t>22</w:t>
            </w:r>
            <w:r>
              <w:rPr>
                <w:rFonts w:hint="eastAsia"/>
              </w:rPr>
              <w:t>，单位</w:t>
            </w:r>
            <w:r>
              <w:rPr>
                <w:rFonts w:hint="eastAsia"/>
              </w:rPr>
              <w:t>%</w:t>
            </w:r>
            <w:r>
              <w:rPr>
                <w:rFonts w:hint="eastAsia"/>
              </w:rPr>
              <w:t>，键盘输入</w:t>
            </w:r>
          </w:p>
        </w:tc>
      </w:tr>
      <w:tr w:rsidR="00EF376A" w:rsidTr="009D765E">
        <w:tc>
          <w:tcPr>
            <w:tcW w:w="2038" w:type="dxa"/>
          </w:tcPr>
          <w:p w:rsidR="00EF376A" w:rsidRDefault="00EF376A" w:rsidP="00B84D36">
            <w:pPr>
              <w:pStyle w:val="ab"/>
              <w:ind w:left="0"/>
            </w:pPr>
            <w:r>
              <w:rPr>
                <w:rFonts w:hint="eastAsia"/>
              </w:rPr>
              <w:t>采集后献血者的最少血小板数</w:t>
            </w:r>
          </w:p>
          <w:p w:rsidR="00A82027" w:rsidRPr="00EF376A" w:rsidRDefault="00A82027" w:rsidP="00B84D36">
            <w:pPr>
              <w:pStyle w:val="ab"/>
              <w:ind w:left="0"/>
            </w:pPr>
            <w:r>
              <w:rPr>
                <w:rFonts w:hint="eastAsia"/>
              </w:rPr>
              <w:t>MinPlt</w:t>
            </w:r>
          </w:p>
        </w:tc>
        <w:tc>
          <w:tcPr>
            <w:tcW w:w="971" w:type="dxa"/>
          </w:tcPr>
          <w:p w:rsidR="00EF376A" w:rsidRPr="00EF376A" w:rsidRDefault="00E36F0F" w:rsidP="00B84D36">
            <w:pPr>
              <w:pStyle w:val="ab"/>
              <w:ind w:left="0"/>
            </w:pPr>
            <w:r>
              <w:t>L</w:t>
            </w:r>
            <w:r>
              <w:rPr>
                <w:rFonts w:hint="eastAsia"/>
              </w:rPr>
              <w:t>ong</w:t>
            </w:r>
          </w:p>
        </w:tc>
        <w:tc>
          <w:tcPr>
            <w:tcW w:w="2126" w:type="dxa"/>
          </w:tcPr>
          <w:p w:rsidR="00EF376A" w:rsidRDefault="00EF376A" w:rsidP="00B84D36">
            <w:pPr>
              <w:pStyle w:val="ab"/>
              <w:ind w:left="0"/>
            </w:pPr>
            <w:r>
              <w:rPr>
                <w:rFonts w:hint="eastAsia"/>
              </w:rPr>
              <w:t>50000</w:t>
            </w:r>
            <w:r>
              <w:rPr>
                <w:rFonts w:hint="eastAsia"/>
              </w:rPr>
              <w:t>至</w:t>
            </w:r>
            <w:r>
              <w:rPr>
                <w:rFonts w:hint="eastAsia"/>
              </w:rPr>
              <w:t>120000</w:t>
            </w:r>
          </w:p>
        </w:tc>
        <w:tc>
          <w:tcPr>
            <w:tcW w:w="3027" w:type="dxa"/>
          </w:tcPr>
          <w:p w:rsidR="00EF376A" w:rsidRDefault="00EF376A" w:rsidP="00B84D36">
            <w:pPr>
              <w:pStyle w:val="ab"/>
              <w:ind w:left="0"/>
              <w:rPr>
                <w:ins w:id="35" w:author="Admin" w:date="2013-07-08T17:54:00Z"/>
              </w:rPr>
            </w:pPr>
            <w:r>
              <w:rPr>
                <w:rFonts w:hint="eastAsia"/>
              </w:rPr>
              <w:t>默认值</w:t>
            </w:r>
            <w:r>
              <w:rPr>
                <w:rFonts w:hint="eastAsia"/>
              </w:rPr>
              <w:t>100000</w:t>
            </w:r>
            <w:r>
              <w:rPr>
                <w:rFonts w:hint="eastAsia"/>
              </w:rPr>
              <w:t>，键盘输入</w:t>
            </w:r>
          </w:p>
          <w:p w:rsidR="00447D5D" w:rsidRDefault="00E36F0F" w:rsidP="007C2230">
            <w:pPr>
              <w:pStyle w:val="ab"/>
              <w:ind w:left="0"/>
            </w:pPr>
            <w:r>
              <w:rPr>
                <w:rFonts w:hint="eastAsia"/>
              </w:rPr>
              <w:t>单位</w:t>
            </w:r>
            <w:r w:rsidR="007C2230">
              <w:rPr>
                <w:rFonts w:hint="eastAsia"/>
              </w:rPr>
              <w:t>1</w:t>
            </w:r>
          </w:p>
        </w:tc>
      </w:tr>
      <w:tr w:rsidR="00EF376A" w:rsidTr="009D765E">
        <w:tc>
          <w:tcPr>
            <w:tcW w:w="2038" w:type="dxa"/>
          </w:tcPr>
          <w:p w:rsidR="00EF376A" w:rsidRDefault="00EF376A" w:rsidP="00B84D36">
            <w:pPr>
              <w:pStyle w:val="ab"/>
              <w:ind w:left="0"/>
            </w:pPr>
            <w:r>
              <w:rPr>
                <w:rFonts w:hint="eastAsia"/>
              </w:rPr>
              <w:t>最大采血速度</w:t>
            </w:r>
          </w:p>
          <w:p w:rsidR="00A82027" w:rsidRDefault="00A82027" w:rsidP="00B84D36">
            <w:pPr>
              <w:pStyle w:val="ab"/>
              <w:ind w:left="0"/>
            </w:pPr>
            <w:r>
              <w:rPr>
                <w:rFonts w:hint="eastAsia"/>
              </w:rPr>
              <w:t>MaxTakeSpeed</w:t>
            </w:r>
          </w:p>
        </w:tc>
        <w:tc>
          <w:tcPr>
            <w:tcW w:w="971" w:type="dxa"/>
          </w:tcPr>
          <w:p w:rsidR="00EF376A" w:rsidRDefault="00A82027" w:rsidP="00B84D36">
            <w:pPr>
              <w:pStyle w:val="ab"/>
              <w:ind w:left="0"/>
            </w:pPr>
            <w:r>
              <w:rPr>
                <w:rFonts w:hint="eastAsia"/>
              </w:rPr>
              <w:t>int</w:t>
            </w:r>
          </w:p>
        </w:tc>
        <w:tc>
          <w:tcPr>
            <w:tcW w:w="2126" w:type="dxa"/>
          </w:tcPr>
          <w:p w:rsidR="00EF376A" w:rsidRDefault="00EF376A" w:rsidP="00B84D36">
            <w:pPr>
              <w:pStyle w:val="ab"/>
              <w:ind w:left="0"/>
            </w:pPr>
            <w:r>
              <w:rPr>
                <w:rFonts w:hint="eastAsia"/>
              </w:rPr>
              <w:t>快速，中速，慢速</w:t>
            </w:r>
          </w:p>
        </w:tc>
        <w:tc>
          <w:tcPr>
            <w:tcW w:w="3027" w:type="dxa"/>
          </w:tcPr>
          <w:p w:rsidR="00362549" w:rsidRDefault="00EF376A" w:rsidP="00B84D36">
            <w:pPr>
              <w:pStyle w:val="ab"/>
              <w:ind w:left="0"/>
            </w:pPr>
            <w:r>
              <w:rPr>
                <w:rFonts w:hint="eastAsia"/>
              </w:rPr>
              <w:t>默认中速</w:t>
            </w:r>
            <w:r w:rsidR="00B162FD">
              <w:rPr>
                <w:rFonts w:hint="eastAsia"/>
              </w:rPr>
              <w:t>，慢速</w:t>
            </w:r>
            <w:r w:rsidR="00B162FD">
              <w:rPr>
                <w:rFonts w:hint="eastAsia"/>
              </w:rPr>
              <w:t>0</w:t>
            </w:r>
            <w:r w:rsidR="00B162FD">
              <w:rPr>
                <w:rFonts w:hint="eastAsia"/>
              </w:rPr>
              <w:t>，中速</w:t>
            </w:r>
            <w:r w:rsidR="00B162FD">
              <w:rPr>
                <w:rFonts w:hint="eastAsia"/>
              </w:rPr>
              <w:t>1</w:t>
            </w:r>
            <w:r w:rsidR="00B162FD">
              <w:rPr>
                <w:rFonts w:hint="eastAsia"/>
              </w:rPr>
              <w:t>，快速</w:t>
            </w:r>
            <w:r w:rsidR="00B162FD">
              <w:rPr>
                <w:rFonts w:hint="eastAsia"/>
              </w:rPr>
              <w:t>2</w:t>
            </w:r>
          </w:p>
        </w:tc>
      </w:tr>
      <w:tr w:rsidR="00EF376A" w:rsidTr="009D765E">
        <w:tc>
          <w:tcPr>
            <w:tcW w:w="2038" w:type="dxa"/>
          </w:tcPr>
          <w:p w:rsidR="00EF376A" w:rsidRDefault="00EF376A" w:rsidP="00B84D36">
            <w:pPr>
              <w:pStyle w:val="ab"/>
              <w:ind w:left="0"/>
            </w:pPr>
            <w:r>
              <w:rPr>
                <w:rFonts w:hint="eastAsia"/>
              </w:rPr>
              <w:t>初期是否逐渐增加采血速度</w:t>
            </w:r>
          </w:p>
          <w:p w:rsidR="00A82027" w:rsidRDefault="00A82027" w:rsidP="00B84D36">
            <w:pPr>
              <w:pStyle w:val="ab"/>
              <w:ind w:left="0"/>
            </w:pPr>
            <w:r>
              <w:rPr>
                <w:rFonts w:hint="eastAsia"/>
              </w:rPr>
              <w:t>PrimeSwitch</w:t>
            </w:r>
          </w:p>
        </w:tc>
        <w:tc>
          <w:tcPr>
            <w:tcW w:w="971" w:type="dxa"/>
          </w:tcPr>
          <w:p w:rsidR="00EF376A" w:rsidRPr="00EF376A" w:rsidRDefault="00EF376A" w:rsidP="00B84D36">
            <w:pPr>
              <w:pStyle w:val="ab"/>
              <w:ind w:left="0"/>
            </w:pPr>
            <w:r>
              <w:t>B</w:t>
            </w:r>
            <w:r>
              <w:rPr>
                <w:rFonts w:hint="eastAsia"/>
              </w:rPr>
              <w:t>ool</w:t>
            </w:r>
          </w:p>
        </w:tc>
        <w:tc>
          <w:tcPr>
            <w:tcW w:w="2126" w:type="dxa"/>
          </w:tcPr>
          <w:p w:rsidR="00EF376A" w:rsidRDefault="00EF376A" w:rsidP="00B84D36">
            <w:pPr>
              <w:pStyle w:val="ab"/>
              <w:ind w:left="0"/>
            </w:pPr>
            <w:r>
              <w:rPr>
                <w:rFonts w:hint="eastAsia"/>
              </w:rPr>
              <w:t>是，否</w:t>
            </w:r>
          </w:p>
        </w:tc>
        <w:tc>
          <w:tcPr>
            <w:tcW w:w="3027" w:type="dxa"/>
          </w:tcPr>
          <w:p w:rsidR="00EF376A" w:rsidRPr="00EF376A" w:rsidRDefault="00EF376A" w:rsidP="00B84D36">
            <w:pPr>
              <w:pStyle w:val="ab"/>
              <w:ind w:left="0"/>
            </w:pPr>
            <w:r>
              <w:rPr>
                <w:rFonts w:hint="eastAsia"/>
              </w:rPr>
              <w:t>默认是，选择是在最初的几个周期内的抽取速度将缓慢增加到指定速度</w:t>
            </w:r>
          </w:p>
        </w:tc>
      </w:tr>
      <w:tr w:rsidR="00EF376A" w:rsidTr="009D765E">
        <w:tc>
          <w:tcPr>
            <w:tcW w:w="2038" w:type="dxa"/>
          </w:tcPr>
          <w:p w:rsidR="00EF376A" w:rsidRDefault="00EF376A" w:rsidP="00B84D36">
            <w:pPr>
              <w:pStyle w:val="ab"/>
              <w:ind w:left="0"/>
            </w:pPr>
            <w:r>
              <w:rPr>
                <w:rFonts w:hint="eastAsia"/>
              </w:rPr>
              <w:t>抽取管理</w:t>
            </w:r>
          </w:p>
          <w:p w:rsidR="00A60A6A" w:rsidRPr="00EF376A" w:rsidRDefault="00A60A6A" w:rsidP="00B84D36">
            <w:pPr>
              <w:pStyle w:val="ab"/>
              <w:ind w:left="0"/>
            </w:pPr>
            <w:r>
              <w:rPr>
                <w:rFonts w:hint="eastAsia"/>
              </w:rPr>
              <w:lastRenderedPageBreak/>
              <w:t>TakeManage</w:t>
            </w:r>
          </w:p>
        </w:tc>
        <w:tc>
          <w:tcPr>
            <w:tcW w:w="971" w:type="dxa"/>
          </w:tcPr>
          <w:p w:rsidR="00EF376A" w:rsidRDefault="00EF376A" w:rsidP="00B84D36">
            <w:pPr>
              <w:pStyle w:val="ab"/>
              <w:ind w:left="0"/>
            </w:pPr>
            <w:r>
              <w:lastRenderedPageBreak/>
              <w:t>I</w:t>
            </w:r>
            <w:r>
              <w:rPr>
                <w:rFonts w:hint="eastAsia"/>
              </w:rPr>
              <w:t>nt</w:t>
            </w:r>
          </w:p>
        </w:tc>
        <w:tc>
          <w:tcPr>
            <w:tcW w:w="2126" w:type="dxa"/>
          </w:tcPr>
          <w:p w:rsidR="00EF376A" w:rsidRDefault="00EF376A" w:rsidP="00FD2D97">
            <w:pPr>
              <w:pStyle w:val="ab"/>
              <w:ind w:left="0"/>
            </w:pPr>
            <w:r>
              <w:rPr>
                <w:rFonts w:hint="eastAsia"/>
              </w:rPr>
              <w:t>1</w:t>
            </w:r>
            <w:r>
              <w:rPr>
                <w:rFonts w:hint="eastAsia"/>
              </w:rPr>
              <w:t>至</w:t>
            </w:r>
            <w:r>
              <w:rPr>
                <w:rFonts w:hint="eastAsia"/>
              </w:rPr>
              <w:t>6</w:t>
            </w:r>
          </w:p>
        </w:tc>
        <w:tc>
          <w:tcPr>
            <w:tcW w:w="3027" w:type="dxa"/>
          </w:tcPr>
          <w:p w:rsidR="00EF376A" w:rsidRDefault="00EF376A" w:rsidP="00B84D36">
            <w:pPr>
              <w:pStyle w:val="ab"/>
              <w:ind w:left="0"/>
              <w:rPr>
                <w:ins w:id="36" w:author="Admin" w:date="2013-07-08T17:56:00Z"/>
              </w:rPr>
            </w:pPr>
            <w:r>
              <w:rPr>
                <w:rFonts w:hint="eastAsia"/>
              </w:rPr>
              <w:t>默认</w:t>
            </w:r>
            <w:r>
              <w:rPr>
                <w:rFonts w:hint="eastAsia"/>
              </w:rPr>
              <w:t>6</w:t>
            </w:r>
            <w:r w:rsidR="0026331C">
              <w:rPr>
                <w:rFonts w:hint="eastAsia"/>
              </w:rPr>
              <w:t>，键盘输入，和最大采</w:t>
            </w:r>
            <w:r w:rsidR="0026331C">
              <w:rPr>
                <w:rFonts w:hint="eastAsia"/>
              </w:rPr>
              <w:lastRenderedPageBreak/>
              <w:t>血速度一起限制采血速度。</w:t>
            </w:r>
          </w:p>
          <w:p w:rsidR="00EB68CB" w:rsidRDefault="00EB68CB" w:rsidP="00B84D36">
            <w:pPr>
              <w:pStyle w:val="ab"/>
              <w:ind w:left="0"/>
            </w:pPr>
            <w:ins w:id="37" w:author="Admin" w:date="2013-07-08T17:56:00Z">
              <w:r>
                <w:rPr>
                  <w:rFonts w:hint="eastAsia"/>
                </w:rPr>
                <w:t>对应的速度值，或者如何换算，后续有计算，这里需关联</w:t>
              </w:r>
            </w:ins>
          </w:p>
        </w:tc>
      </w:tr>
      <w:tr w:rsidR="002D2507" w:rsidTr="009D765E">
        <w:tc>
          <w:tcPr>
            <w:tcW w:w="2038" w:type="dxa"/>
          </w:tcPr>
          <w:p w:rsidR="002D2507" w:rsidRDefault="002D2507" w:rsidP="00B84D36">
            <w:pPr>
              <w:pStyle w:val="ab"/>
              <w:ind w:left="0"/>
            </w:pPr>
            <w:r>
              <w:rPr>
                <w:rFonts w:hint="eastAsia"/>
              </w:rPr>
              <w:lastRenderedPageBreak/>
              <w:t>回输管理</w:t>
            </w:r>
          </w:p>
          <w:p w:rsidR="00A60A6A" w:rsidRDefault="00A60A6A" w:rsidP="00B84D36">
            <w:pPr>
              <w:pStyle w:val="ab"/>
              <w:ind w:left="0"/>
            </w:pPr>
            <w:r>
              <w:rPr>
                <w:rFonts w:hint="eastAsia"/>
              </w:rPr>
              <w:t>BackManage</w:t>
            </w:r>
          </w:p>
        </w:tc>
        <w:tc>
          <w:tcPr>
            <w:tcW w:w="971" w:type="dxa"/>
          </w:tcPr>
          <w:p w:rsidR="002D2507" w:rsidRDefault="002D2507" w:rsidP="00B84D36">
            <w:pPr>
              <w:pStyle w:val="ab"/>
              <w:ind w:left="0"/>
            </w:pPr>
            <w:r>
              <w:t>I</w:t>
            </w:r>
            <w:r>
              <w:rPr>
                <w:rFonts w:hint="eastAsia"/>
              </w:rPr>
              <w:t>nt</w:t>
            </w:r>
          </w:p>
        </w:tc>
        <w:tc>
          <w:tcPr>
            <w:tcW w:w="2126" w:type="dxa"/>
          </w:tcPr>
          <w:p w:rsidR="002D2507" w:rsidRDefault="002D2507" w:rsidP="00B84D36">
            <w:pPr>
              <w:pStyle w:val="ab"/>
              <w:ind w:left="0"/>
            </w:pPr>
            <w:r>
              <w:rPr>
                <w:rFonts w:hint="eastAsia"/>
              </w:rPr>
              <w:t>1</w:t>
            </w:r>
            <w:r>
              <w:rPr>
                <w:rFonts w:hint="eastAsia"/>
              </w:rPr>
              <w:t>至</w:t>
            </w:r>
            <w:r>
              <w:rPr>
                <w:rFonts w:hint="eastAsia"/>
              </w:rPr>
              <w:t>6</w:t>
            </w:r>
          </w:p>
        </w:tc>
        <w:tc>
          <w:tcPr>
            <w:tcW w:w="3027" w:type="dxa"/>
          </w:tcPr>
          <w:p w:rsidR="002D2507" w:rsidRDefault="002D2507" w:rsidP="00B84D36">
            <w:pPr>
              <w:pStyle w:val="ab"/>
              <w:ind w:left="0"/>
              <w:rPr>
                <w:ins w:id="38" w:author="Admin" w:date="2013-07-08T17:56:00Z"/>
              </w:rPr>
            </w:pPr>
            <w:r>
              <w:rPr>
                <w:rFonts w:hint="eastAsia"/>
              </w:rPr>
              <w:t>默认</w:t>
            </w:r>
            <w:r>
              <w:rPr>
                <w:rFonts w:hint="eastAsia"/>
              </w:rPr>
              <w:t>3</w:t>
            </w:r>
            <w:r>
              <w:rPr>
                <w:rFonts w:hint="eastAsia"/>
              </w:rPr>
              <w:t>，键盘输入，和最大回输速度一起限制回血速度。</w:t>
            </w:r>
          </w:p>
          <w:p w:rsidR="00E67CED" w:rsidRDefault="00E67CED" w:rsidP="00B84D36">
            <w:pPr>
              <w:pStyle w:val="ab"/>
              <w:ind w:left="0"/>
            </w:pPr>
            <w:ins w:id="39" w:author="Admin" w:date="2013-07-08T17:57:00Z">
              <w:r>
                <w:rPr>
                  <w:rFonts w:hint="eastAsia"/>
                </w:rPr>
                <w:t>同上</w:t>
              </w:r>
            </w:ins>
          </w:p>
        </w:tc>
      </w:tr>
    </w:tbl>
    <w:p w:rsidR="00B84D36" w:rsidRDefault="00B84D36" w:rsidP="00B84D36">
      <w:pPr>
        <w:pStyle w:val="ab"/>
        <w:ind w:left="360"/>
      </w:pPr>
    </w:p>
    <w:p w:rsidR="00BE5A23" w:rsidRDefault="00BE5A23" w:rsidP="00BE5A23">
      <w:pPr>
        <w:pStyle w:val="ab"/>
        <w:numPr>
          <w:ilvl w:val="0"/>
          <w:numId w:val="10"/>
        </w:numPr>
      </w:pPr>
      <w:r>
        <w:rPr>
          <w:rFonts w:hint="eastAsia"/>
        </w:rPr>
        <w:t>API</w:t>
      </w:r>
    </w:p>
    <w:p w:rsidR="0023449E" w:rsidRDefault="0023449E" w:rsidP="0023449E">
      <w:pPr>
        <w:pStyle w:val="ab"/>
        <w:ind w:left="360"/>
      </w:pPr>
      <w:r>
        <w:rPr>
          <w:rFonts w:hint="eastAsia"/>
        </w:rPr>
        <w:t>void Get</w:t>
      </w:r>
      <w:r w:rsidR="007556E1">
        <w:rPr>
          <w:rFonts w:hint="eastAsia"/>
        </w:rPr>
        <w:t>Donor</w:t>
      </w:r>
      <w:r>
        <w:rPr>
          <w:rFonts w:hint="eastAsia"/>
        </w:rPr>
        <w:t xml:space="preserve">Param(String type, </w:t>
      </w:r>
      <w:r w:rsidR="00EF5784">
        <w:rPr>
          <w:rFonts w:hint="eastAsia"/>
        </w:rPr>
        <w:t>void</w:t>
      </w:r>
      <w:r>
        <w:rPr>
          <w:rFonts w:hint="eastAsia"/>
        </w:rPr>
        <w:t xml:space="preserve"> *value);</w:t>
      </w:r>
    </w:p>
    <w:p w:rsidR="0023449E" w:rsidRPr="00864B78" w:rsidRDefault="0023449E" w:rsidP="0023449E">
      <w:pPr>
        <w:pStyle w:val="ab"/>
        <w:ind w:left="360"/>
      </w:pPr>
      <w:r>
        <w:rPr>
          <w:rFonts w:hint="eastAsia"/>
        </w:rPr>
        <w:t>bool Se</w:t>
      </w:r>
      <w:r w:rsidR="0098251F">
        <w:rPr>
          <w:rFonts w:hint="eastAsia"/>
        </w:rPr>
        <w:t>tDonor</w:t>
      </w:r>
      <w:r w:rsidR="00EF5784">
        <w:rPr>
          <w:rFonts w:hint="eastAsia"/>
        </w:rPr>
        <w:t>Param(String type, void</w:t>
      </w:r>
      <w:r>
        <w:rPr>
          <w:rFonts w:hint="eastAsia"/>
        </w:rPr>
        <w:t xml:space="preserve"> *value);</w:t>
      </w:r>
    </w:p>
    <w:p w:rsidR="0023449E" w:rsidRDefault="0023449E" w:rsidP="0023449E">
      <w:pPr>
        <w:pStyle w:val="ab"/>
        <w:ind w:left="360"/>
      </w:pPr>
      <w:r>
        <w:rPr>
          <w:rFonts w:hint="eastAsia"/>
        </w:rPr>
        <w:t>说明：</w:t>
      </w:r>
      <w:r>
        <w:rPr>
          <w:rFonts w:hint="eastAsia"/>
        </w:rPr>
        <w:t>type</w:t>
      </w:r>
      <w:r>
        <w:rPr>
          <w:rFonts w:hint="eastAsia"/>
        </w:rPr>
        <w:t>指字段名，</w:t>
      </w:r>
      <w:r>
        <w:rPr>
          <w:rFonts w:hint="eastAsia"/>
        </w:rPr>
        <w:t>value</w:t>
      </w:r>
      <w:r>
        <w:rPr>
          <w:rFonts w:hint="eastAsia"/>
        </w:rPr>
        <w:t>指有效输入</w:t>
      </w:r>
      <w:r w:rsidR="00EF5784">
        <w:rPr>
          <w:rFonts w:hint="eastAsia"/>
        </w:rPr>
        <w:t>/</w:t>
      </w:r>
      <w:r w:rsidR="00EF5784">
        <w:rPr>
          <w:rFonts w:hint="eastAsia"/>
        </w:rPr>
        <w:t>输出</w:t>
      </w:r>
    </w:p>
    <w:p w:rsidR="00A90C47" w:rsidRDefault="00A90C47" w:rsidP="00A90C47">
      <w:pPr>
        <w:pStyle w:val="ab"/>
        <w:numPr>
          <w:ilvl w:val="0"/>
          <w:numId w:val="10"/>
        </w:numPr>
      </w:pPr>
      <w:r>
        <w:rPr>
          <w:rFonts w:hint="eastAsia"/>
        </w:rPr>
        <w:t>界面</w:t>
      </w:r>
    </w:p>
    <w:p w:rsidR="00EF5784" w:rsidRDefault="00EF5784" w:rsidP="00EF5784">
      <w:pPr>
        <w:pStyle w:val="ab"/>
        <w:ind w:left="360"/>
      </w:pPr>
      <w:r>
        <w:rPr>
          <w:rFonts w:hint="eastAsia"/>
        </w:rPr>
        <w:t>概述：在配置主界面上点击“</w:t>
      </w:r>
      <w:r w:rsidR="00725859">
        <w:rPr>
          <w:rFonts w:hint="eastAsia"/>
        </w:rPr>
        <w:t>献血</w:t>
      </w:r>
      <w:r w:rsidR="007823C8">
        <w:rPr>
          <w:rFonts w:hint="eastAsia"/>
        </w:rPr>
        <w:t>者</w:t>
      </w:r>
      <w:r>
        <w:rPr>
          <w:rFonts w:hint="eastAsia"/>
        </w:rPr>
        <w:t>”时进入</w:t>
      </w:r>
    </w:p>
    <w:p w:rsidR="00A90C47" w:rsidRDefault="00A90C47" w:rsidP="00A90C47">
      <w:pPr>
        <w:pStyle w:val="ab"/>
        <w:ind w:left="360"/>
      </w:pPr>
      <w:r>
        <w:rPr>
          <w:noProof/>
        </w:rPr>
        <w:drawing>
          <wp:inline distT="0" distB="0" distL="0" distR="0">
            <wp:extent cx="5274310" cy="4083317"/>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274310" cy="4083317"/>
                    </a:xfrm>
                    <a:prstGeom prst="rect">
                      <a:avLst/>
                    </a:prstGeom>
                  </pic:spPr>
                </pic:pic>
              </a:graphicData>
            </a:graphic>
          </wp:inline>
        </w:drawing>
      </w:r>
    </w:p>
    <w:p w:rsidR="002C291F" w:rsidRDefault="002C291F" w:rsidP="002C291F">
      <w:pPr>
        <w:pStyle w:val="3"/>
      </w:pPr>
      <w:bookmarkStart w:id="40" w:name="_Toc362251520"/>
      <w:r>
        <w:rPr>
          <w:rFonts w:hint="eastAsia"/>
        </w:rPr>
        <w:t>献血者血量限制参数</w:t>
      </w:r>
      <w:bookmarkEnd w:id="40"/>
    </w:p>
    <w:p w:rsidR="001A0706" w:rsidRPr="001A0706" w:rsidRDefault="001A0706" w:rsidP="001A0706">
      <w:pPr>
        <w:ind w:left="420"/>
      </w:pPr>
      <w:r>
        <w:rPr>
          <w:rFonts w:hint="eastAsia"/>
        </w:rPr>
        <w:t>根据用户选择的“血量”、“总血量”和“体重”这三个限制联合取其中最小的血量限制。</w:t>
      </w:r>
    </w:p>
    <w:p w:rsidR="009A42EC" w:rsidRDefault="001A0706" w:rsidP="001A0706">
      <w:r>
        <w:rPr>
          <w:rFonts w:hint="eastAsia"/>
        </w:rPr>
        <w:t xml:space="preserve">1. </w:t>
      </w:r>
      <w:r w:rsidR="002C291F">
        <w:rPr>
          <w:rFonts w:hint="eastAsia"/>
        </w:rPr>
        <w:t>表设计</w:t>
      </w:r>
      <w:r w:rsidR="00C526B6">
        <w:rPr>
          <w:rFonts w:hint="eastAsia"/>
        </w:rPr>
        <w:t>(BloodVolumeParam_Table)</w:t>
      </w:r>
      <w:ins w:id="41" w:author="baitangshui" w:date="2013-08-08T16:17:00Z">
        <w:r w:rsidR="00EF0519">
          <w:rPr>
            <w:rFonts w:hint="eastAsia"/>
          </w:rPr>
          <w:t>没有设计完全，缺少了“</w:t>
        </w:r>
      </w:ins>
      <w:ins w:id="42" w:author="baitangshui" w:date="2013-08-08T16:18:00Z">
        <w:r w:rsidR="00EF0519">
          <w:rPr>
            <w:rFonts w:hint="eastAsia"/>
          </w:rPr>
          <w:t>血量</w:t>
        </w:r>
      </w:ins>
      <w:ins w:id="43" w:author="baitangshui" w:date="2013-08-08T16:17:00Z">
        <w:r w:rsidR="00EF0519">
          <w:rPr>
            <w:rFonts w:hint="eastAsia"/>
          </w:rPr>
          <w:t>”</w:t>
        </w:r>
      </w:ins>
      <w:ins w:id="44" w:author="baitangshui" w:date="2013-08-08T16:18:00Z">
        <w:r w:rsidR="00EF0519">
          <w:rPr>
            <w:rFonts w:hint="eastAsia"/>
          </w:rPr>
          <w:t>和“总血量”</w:t>
        </w:r>
      </w:ins>
    </w:p>
    <w:tbl>
      <w:tblPr>
        <w:tblStyle w:val="af3"/>
        <w:tblW w:w="0" w:type="auto"/>
        <w:tblInd w:w="360" w:type="dxa"/>
        <w:tblLook w:val="04A0" w:firstRow="1" w:lastRow="0" w:firstColumn="1" w:lastColumn="0" w:noHBand="0" w:noVBand="1"/>
      </w:tblPr>
      <w:tblGrid>
        <w:gridCol w:w="1875"/>
        <w:gridCol w:w="1134"/>
        <w:gridCol w:w="2693"/>
        <w:gridCol w:w="2460"/>
      </w:tblGrid>
      <w:tr w:rsidR="005466A3" w:rsidTr="00EB119D">
        <w:tc>
          <w:tcPr>
            <w:tcW w:w="1875" w:type="dxa"/>
          </w:tcPr>
          <w:p w:rsidR="005466A3" w:rsidRDefault="005466A3" w:rsidP="002C291F">
            <w:pPr>
              <w:pStyle w:val="ab"/>
              <w:ind w:left="0"/>
            </w:pPr>
            <w:r>
              <w:rPr>
                <w:rFonts w:hint="eastAsia"/>
              </w:rPr>
              <w:t>字段</w:t>
            </w:r>
          </w:p>
        </w:tc>
        <w:tc>
          <w:tcPr>
            <w:tcW w:w="1134" w:type="dxa"/>
          </w:tcPr>
          <w:p w:rsidR="005466A3" w:rsidRDefault="005466A3" w:rsidP="002C291F">
            <w:pPr>
              <w:pStyle w:val="ab"/>
              <w:ind w:left="0"/>
            </w:pPr>
            <w:r>
              <w:rPr>
                <w:rFonts w:hint="eastAsia"/>
              </w:rPr>
              <w:t>类型</w:t>
            </w:r>
          </w:p>
        </w:tc>
        <w:tc>
          <w:tcPr>
            <w:tcW w:w="2693" w:type="dxa"/>
          </w:tcPr>
          <w:p w:rsidR="005466A3" w:rsidRDefault="005466A3" w:rsidP="002C291F">
            <w:pPr>
              <w:pStyle w:val="ab"/>
              <w:ind w:left="0"/>
            </w:pPr>
            <w:r>
              <w:rPr>
                <w:rFonts w:hint="eastAsia"/>
              </w:rPr>
              <w:t>有效输入</w:t>
            </w:r>
          </w:p>
        </w:tc>
        <w:tc>
          <w:tcPr>
            <w:tcW w:w="2460" w:type="dxa"/>
          </w:tcPr>
          <w:p w:rsidR="005466A3" w:rsidRDefault="005466A3" w:rsidP="002C291F">
            <w:pPr>
              <w:pStyle w:val="ab"/>
              <w:ind w:left="0"/>
            </w:pPr>
            <w:r>
              <w:rPr>
                <w:rFonts w:hint="eastAsia"/>
              </w:rPr>
              <w:t>说明</w:t>
            </w:r>
          </w:p>
        </w:tc>
      </w:tr>
      <w:tr w:rsidR="005466A3" w:rsidTr="00EB119D">
        <w:tc>
          <w:tcPr>
            <w:tcW w:w="1875" w:type="dxa"/>
          </w:tcPr>
          <w:p w:rsidR="005466A3" w:rsidRDefault="005466A3" w:rsidP="002C291F">
            <w:pPr>
              <w:pStyle w:val="ab"/>
              <w:ind w:left="0"/>
            </w:pPr>
            <w:r>
              <w:rPr>
                <w:rFonts w:hint="eastAsia"/>
              </w:rPr>
              <w:t>模式</w:t>
            </w:r>
          </w:p>
          <w:p w:rsidR="0038631D" w:rsidRDefault="0038631D" w:rsidP="002C291F">
            <w:pPr>
              <w:pStyle w:val="ab"/>
              <w:ind w:left="0"/>
            </w:pPr>
            <w:r>
              <w:rPr>
                <w:rFonts w:hint="eastAsia"/>
              </w:rPr>
              <w:t>Model</w:t>
            </w:r>
          </w:p>
        </w:tc>
        <w:tc>
          <w:tcPr>
            <w:tcW w:w="1134" w:type="dxa"/>
          </w:tcPr>
          <w:p w:rsidR="005466A3" w:rsidRDefault="0038631D" w:rsidP="002C291F">
            <w:pPr>
              <w:pStyle w:val="ab"/>
              <w:ind w:left="0"/>
            </w:pPr>
            <w:r>
              <w:rPr>
                <w:rFonts w:hint="eastAsia"/>
              </w:rPr>
              <w:t>int</w:t>
            </w:r>
          </w:p>
        </w:tc>
        <w:tc>
          <w:tcPr>
            <w:tcW w:w="2693" w:type="dxa"/>
          </w:tcPr>
          <w:p w:rsidR="005466A3" w:rsidRDefault="005466A3" w:rsidP="002C291F">
            <w:pPr>
              <w:pStyle w:val="ab"/>
              <w:ind w:left="0"/>
            </w:pPr>
            <w:r>
              <w:rPr>
                <w:rFonts w:hint="eastAsia"/>
              </w:rPr>
              <w:t>血量，总血量，体重</w:t>
            </w:r>
          </w:p>
        </w:tc>
        <w:tc>
          <w:tcPr>
            <w:tcW w:w="2460" w:type="dxa"/>
          </w:tcPr>
          <w:p w:rsidR="005466A3" w:rsidRDefault="0038631D" w:rsidP="002C291F">
            <w:pPr>
              <w:pStyle w:val="ab"/>
              <w:ind w:left="0"/>
            </w:pPr>
            <w:r>
              <w:rPr>
                <w:rFonts w:hint="eastAsia"/>
              </w:rPr>
              <w:t>三种模式任意组合，血量第</w:t>
            </w:r>
            <w:r>
              <w:rPr>
                <w:rFonts w:hint="eastAsia"/>
              </w:rPr>
              <w:t>0</w:t>
            </w:r>
            <w:r>
              <w:rPr>
                <w:rFonts w:hint="eastAsia"/>
              </w:rPr>
              <w:t>位，总血量</w:t>
            </w:r>
            <w:r>
              <w:rPr>
                <w:rFonts w:hint="eastAsia"/>
              </w:rPr>
              <w:t>1</w:t>
            </w:r>
            <w:r>
              <w:rPr>
                <w:rFonts w:hint="eastAsia"/>
              </w:rPr>
              <w:t>位，体重</w:t>
            </w:r>
            <w:r w:rsidR="00EB76E1">
              <w:rPr>
                <w:rFonts w:hint="eastAsia"/>
              </w:rPr>
              <w:t>第</w:t>
            </w:r>
            <w:r w:rsidR="00EB76E1">
              <w:rPr>
                <w:rFonts w:hint="eastAsia"/>
              </w:rPr>
              <w:t>2</w:t>
            </w:r>
            <w:r>
              <w:rPr>
                <w:rFonts w:hint="eastAsia"/>
              </w:rPr>
              <w:t>位，</w:t>
            </w:r>
            <w:r w:rsidR="00EB76E1">
              <w:rPr>
                <w:rFonts w:hint="eastAsia"/>
              </w:rPr>
              <w:t>所以</w:t>
            </w:r>
            <w:r>
              <w:rPr>
                <w:rFonts w:hint="eastAsia"/>
              </w:rPr>
              <w:t>取值范围是</w:t>
            </w:r>
            <w:r>
              <w:rPr>
                <w:rFonts w:hint="eastAsia"/>
              </w:rPr>
              <w:t>0-7</w:t>
            </w:r>
          </w:p>
        </w:tc>
      </w:tr>
      <w:tr w:rsidR="005466A3" w:rsidTr="00EB119D">
        <w:tc>
          <w:tcPr>
            <w:tcW w:w="1875" w:type="dxa"/>
          </w:tcPr>
          <w:p w:rsidR="005466A3" w:rsidRDefault="00EB119D" w:rsidP="002C291F">
            <w:pPr>
              <w:pStyle w:val="ab"/>
              <w:ind w:left="0"/>
            </w:pPr>
            <w:r>
              <w:rPr>
                <w:rFonts w:hint="eastAsia"/>
              </w:rPr>
              <w:lastRenderedPageBreak/>
              <w:t>体重</w:t>
            </w:r>
            <w:r>
              <w:rPr>
                <w:rFonts w:hint="eastAsia"/>
              </w:rPr>
              <w:t>1</w:t>
            </w:r>
          </w:p>
          <w:p w:rsidR="00AD7BE3" w:rsidRDefault="00AD7BE3" w:rsidP="002C291F">
            <w:pPr>
              <w:pStyle w:val="ab"/>
              <w:ind w:left="0"/>
            </w:pPr>
            <w:r>
              <w:rPr>
                <w:rFonts w:hint="eastAsia"/>
              </w:rPr>
              <w:t>Weight1</w:t>
            </w:r>
          </w:p>
        </w:tc>
        <w:tc>
          <w:tcPr>
            <w:tcW w:w="1134" w:type="dxa"/>
          </w:tcPr>
          <w:p w:rsidR="005466A3" w:rsidRDefault="00EB119D" w:rsidP="002C291F">
            <w:pPr>
              <w:pStyle w:val="ab"/>
              <w:ind w:left="0"/>
            </w:pPr>
            <w:r>
              <w:t>I</w:t>
            </w:r>
            <w:r>
              <w:rPr>
                <w:rFonts w:hint="eastAsia"/>
              </w:rPr>
              <w:t>nt</w:t>
            </w:r>
          </w:p>
        </w:tc>
        <w:tc>
          <w:tcPr>
            <w:tcW w:w="2693" w:type="dxa"/>
          </w:tcPr>
          <w:p w:rsidR="005466A3" w:rsidRDefault="00EB119D" w:rsidP="002C291F">
            <w:pPr>
              <w:pStyle w:val="ab"/>
              <w:ind w:left="0"/>
            </w:pPr>
            <w:r>
              <w:rPr>
                <w:rFonts w:hint="eastAsia"/>
              </w:rPr>
              <w:t>40</w:t>
            </w:r>
            <w:r>
              <w:rPr>
                <w:rFonts w:hint="eastAsia"/>
              </w:rPr>
              <w:t>至</w:t>
            </w:r>
            <w:r>
              <w:rPr>
                <w:rFonts w:hint="eastAsia"/>
              </w:rPr>
              <w:t>227</w:t>
            </w:r>
          </w:p>
        </w:tc>
        <w:tc>
          <w:tcPr>
            <w:tcW w:w="2460" w:type="dxa"/>
          </w:tcPr>
          <w:p w:rsidR="005466A3" w:rsidRDefault="00EB119D" w:rsidP="002C291F">
            <w:pPr>
              <w:pStyle w:val="ab"/>
              <w:ind w:left="0"/>
            </w:pPr>
            <w:r>
              <w:rPr>
                <w:rFonts w:hint="eastAsia"/>
              </w:rPr>
              <w:t>单位公斤，默认值</w:t>
            </w:r>
            <w:r>
              <w:rPr>
                <w:rFonts w:hint="eastAsia"/>
              </w:rPr>
              <w:t>80</w:t>
            </w:r>
            <w:r>
              <w:rPr>
                <w:rFonts w:hint="eastAsia"/>
              </w:rPr>
              <w:t>公斤，键盘输入</w:t>
            </w:r>
            <w:r w:rsidR="0014500C">
              <w:rPr>
                <w:rFonts w:hint="eastAsia"/>
              </w:rPr>
              <w:t>，最低范围</w:t>
            </w:r>
          </w:p>
        </w:tc>
      </w:tr>
      <w:tr w:rsidR="00EB119D" w:rsidTr="00EB119D">
        <w:tc>
          <w:tcPr>
            <w:tcW w:w="1875" w:type="dxa"/>
          </w:tcPr>
          <w:p w:rsidR="00EB119D" w:rsidRDefault="00EB119D" w:rsidP="00EB119D">
            <w:pPr>
              <w:pStyle w:val="ab"/>
              <w:ind w:left="0"/>
            </w:pPr>
            <w:r>
              <w:rPr>
                <w:rFonts w:hint="eastAsia"/>
              </w:rPr>
              <w:t>体重</w:t>
            </w:r>
            <w:r>
              <w:rPr>
                <w:rFonts w:hint="eastAsia"/>
              </w:rPr>
              <w:t>2</w:t>
            </w:r>
          </w:p>
          <w:p w:rsidR="00AD7BE3" w:rsidRDefault="00AD7BE3" w:rsidP="00EB119D">
            <w:pPr>
              <w:pStyle w:val="ab"/>
              <w:ind w:left="0"/>
            </w:pPr>
            <w:r>
              <w:rPr>
                <w:rFonts w:hint="eastAsia"/>
              </w:rPr>
              <w:t>Weight2</w:t>
            </w:r>
          </w:p>
        </w:tc>
        <w:tc>
          <w:tcPr>
            <w:tcW w:w="1134" w:type="dxa"/>
          </w:tcPr>
          <w:p w:rsidR="00EB119D" w:rsidRDefault="00EB119D" w:rsidP="0041032E">
            <w:pPr>
              <w:pStyle w:val="ab"/>
              <w:ind w:left="0"/>
            </w:pPr>
            <w:r>
              <w:t>I</w:t>
            </w:r>
            <w:r>
              <w:rPr>
                <w:rFonts w:hint="eastAsia"/>
              </w:rPr>
              <w:t>nt</w:t>
            </w:r>
          </w:p>
        </w:tc>
        <w:tc>
          <w:tcPr>
            <w:tcW w:w="2693" w:type="dxa"/>
          </w:tcPr>
          <w:p w:rsidR="00EB119D" w:rsidRDefault="00EB119D" w:rsidP="0041032E">
            <w:pPr>
              <w:pStyle w:val="ab"/>
              <w:ind w:left="0"/>
            </w:pPr>
            <w:r>
              <w:rPr>
                <w:rFonts w:hint="eastAsia"/>
              </w:rPr>
              <w:t>40</w:t>
            </w:r>
            <w:r>
              <w:rPr>
                <w:rFonts w:hint="eastAsia"/>
              </w:rPr>
              <w:t>至</w:t>
            </w:r>
            <w:r>
              <w:rPr>
                <w:rFonts w:hint="eastAsia"/>
              </w:rPr>
              <w:t>227</w:t>
            </w:r>
          </w:p>
        </w:tc>
        <w:tc>
          <w:tcPr>
            <w:tcW w:w="2460" w:type="dxa"/>
          </w:tcPr>
          <w:p w:rsidR="00EB119D" w:rsidRDefault="00EB119D" w:rsidP="0041032E">
            <w:pPr>
              <w:pStyle w:val="ab"/>
              <w:ind w:left="0"/>
            </w:pPr>
            <w:r>
              <w:rPr>
                <w:rFonts w:hint="eastAsia"/>
              </w:rPr>
              <w:t>单位公斤，默认值</w:t>
            </w:r>
            <w:r>
              <w:rPr>
                <w:rFonts w:hint="eastAsia"/>
              </w:rPr>
              <w:t>80</w:t>
            </w:r>
            <w:r>
              <w:rPr>
                <w:rFonts w:hint="eastAsia"/>
              </w:rPr>
              <w:t>公斤，键盘输入</w:t>
            </w:r>
          </w:p>
        </w:tc>
      </w:tr>
      <w:tr w:rsidR="00EB119D" w:rsidTr="00EB119D">
        <w:tc>
          <w:tcPr>
            <w:tcW w:w="1875" w:type="dxa"/>
          </w:tcPr>
          <w:p w:rsidR="00EB119D" w:rsidRDefault="00EB119D" w:rsidP="00EB119D">
            <w:pPr>
              <w:pStyle w:val="ab"/>
              <w:ind w:left="0"/>
            </w:pPr>
            <w:r>
              <w:rPr>
                <w:rFonts w:hint="eastAsia"/>
              </w:rPr>
              <w:t>体重</w:t>
            </w:r>
            <w:r>
              <w:rPr>
                <w:rFonts w:hint="eastAsia"/>
              </w:rPr>
              <w:t>3</w:t>
            </w:r>
          </w:p>
          <w:p w:rsidR="00AD7BE3" w:rsidRDefault="00AD7BE3" w:rsidP="00EB119D">
            <w:pPr>
              <w:pStyle w:val="ab"/>
              <w:ind w:left="0"/>
            </w:pPr>
            <w:r>
              <w:rPr>
                <w:rFonts w:hint="eastAsia"/>
              </w:rPr>
              <w:t>Weight3</w:t>
            </w:r>
          </w:p>
        </w:tc>
        <w:tc>
          <w:tcPr>
            <w:tcW w:w="1134" w:type="dxa"/>
          </w:tcPr>
          <w:p w:rsidR="00EB119D" w:rsidRDefault="00EB119D" w:rsidP="0041032E">
            <w:pPr>
              <w:pStyle w:val="ab"/>
              <w:ind w:left="0"/>
            </w:pPr>
            <w:r>
              <w:t>I</w:t>
            </w:r>
            <w:r>
              <w:rPr>
                <w:rFonts w:hint="eastAsia"/>
              </w:rPr>
              <w:t>nt</w:t>
            </w:r>
          </w:p>
        </w:tc>
        <w:tc>
          <w:tcPr>
            <w:tcW w:w="2693" w:type="dxa"/>
          </w:tcPr>
          <w:p w:rsidR="00EB119D" w:rsidRDefault="00EB119D" w:rsidP="0041032E">
            <w:pPr>
              <w:pStyle w:val="ab"/>
              <w:ind w:left="0"/>
            </w:pPr>
            <w:r>
              <w:rPr>
                <w:rFonts w:hint="eastAsia"/>
              </w:rPr>
              <w:t>40</w:t>
            </w:r>
            <w:r>
              <w:rPr>
                <w:rFonts w:hint="eastAsia"/>
              </w:rPr>
              <w:t>至</w:t>
            </w:r>
            <w:r>
              <w:rPr>
                <w:rFonts w:hint="eastAsia"/>
              </w:rPr>
              <w:t>227</w:t>
            </w:r>
          </w:p>
        </w:tc>
        <w:tc>
          <w:tcPr>
            <w:tcW w:w="2460" w:type="dxa"/>
          </w:tcPr>
          <w:p w:rsidR="00EB119D" w:rsidRDefault="00EB119D" w:rsidP="0041032E">
            <w:pPr>
              <w:pStyle w:val="ab"/>
              <w:ind w:left="0"/>
            </w:pPr>
            <w:r>
              <w:rPr>
                <w:rFonts w:hint="eastAsia"/>
              </w:rPr>
              <w:t>单位公斤，默认值</w:t>
            </w:r>
            <w:r>
              <w:rPr>
                <w:rFonts w:hint="eastAsia"/>
              </w:rPr>
              <w:t>80</w:t>
            </w:r>
            <w:r>
              <w:rPr>
                <w:rFonts w:hint="eastAsia"/>
              </w:rPr>
              <w:t>公斤，键盘输入</w:t>
            </w:r>
            <w:r w:rsidR="0014500C">
              <w:rPr>
                <w:rFonts w:hint="eastAsia"/>
              </w:rPr>
              <w:t>，最高范围</w:t>
            </w:r>
          </w:p>
        </w:tc>
      </w:tr>
      <w:tr w:rsidR="00EB119D" w:rsidTr="00EB119D">
        <w:tc>
          <w:tcPr>
            <w:tcW w:w="1875" w:type="dxa"/>
          </w:tcPr>
          <w:p w:rsidR="00185B43" w:rsidRDefault="00EB119D" w:rsidP="00EB119D">
            <w:pPr>
              <w:pStyle w:val="ab"/>
              <w:ind w:left="0"/>
            </w:pPr>
            <w:r>
              <w:rPr>
                <w:rFonts w:hint="eastAsia"/>
              </w:rPr>
              <w:t>容量</w:t>
            </w:r>
            <w:r>
              <w:rPr>
                <w:rFonts w:hint="eastAsia"/>
              </w:rPr>
              <w:t>(mL)&lt;=</w:t>
            </w:r>
            <w:r>
              <w:rPr>
                <w:rFonts w:hint="eastAsia"/>
              </w:rPr>
              <w:t>体重</w:t>
            </w:r>
            <w:r>
              <w:rPr>
                <w:rFonts w:hint="eastAsia"/>
              </w:rPr>
              <w:t>1</w:t>
            </w:r>
          </w:p>
          <w:p w:rsidR="00AD7BE3" w:rsidRDefault="00AD7BE3" w:rsidP="00EB119D">
            <w:pPr>
              <w:pStyle w:val="ab"/>
              <w:ind w:left="0"/>
            </w:pPr>
            <w:r>
              <w:rPr>
                <w:rFonts w:hint="eastAsia"/>
              </w:rPr>
              <w:t>Below1</w:t>
            </w:r>
          </w:p>
        </w:tc>
        <w:tc>
          <w:tcPr>
            <w:tcW w:w="1134" w:type="dxa"/>
          </w:tcPr>
          <w:p w:rsidR="00EB119D" w:rsidRDefault="00EB119D" w:rsidP="0041032E">
            <w:pPr>
              <w:pStyle w:val="ab"/>
              <w:ind w:left="0"/>
            </w:pPr>
            <w:r>
              <w:t>I</w:t>
            </w:r>
            <w:r>
              <w:rPr>
                <w:rFonts w:hint="eastAsia"/>
              </w:rPr>
              <w:t>nt</w:t>
            </w:r>
          </w:p>
        </w:tc>
        <w:tc>
          <w:tcPr>
            <w:tcW w:w="2693" w:type="dxa"/>
          </w:tcPr>
          <w:p w:rsidR="00EB119D" w:rsidRDefault="00EB119D" w:rsidP="00D536FC">
            <w:pPr>
              <w:pStyle w:val="ab"/>
              <w:ind w:left="0"/>
            </w:pPr>
            <w:r>
              <w:rPr>
                <w:rFonts w:hint="eastAsia"/>
              </w:rPr>
              <w:t>0</w:t>
            </w:r>
            <w:r>
              <w:rPr>
                <w:rFonts w:hint="eastAsia"/>
              </w:rPr>
              <w:t>至</w:t>
            </w:r>
            <w:r w:rsidR="00D536FC">
              <w:rPr>
                <w:rFonts w:hint="eastAsia"/>
              </w:rPr>
              <w:t>12</w:t>
            </w:r>
            <w:r>
              <w:rPr>
                <w:rFonts w:hint="eastAsia"/>
              </w:rPr>
              <w:t>00</w:t>
            </w:r>
          </w:p>
        </w:tc>
        <w:tc>
          <w:tcPr>
            <w:tcW w:w="2460" w:type="dxa"/>
          </w:tcPr>
          <w:p w:rsidR="00EB119D" w:rsidRDefault="00EB119D" w:rsidP="0041032E">
            <w:pPr>
              <w:pStyle w:val="ab"/>
              <w:ind w:left="0"/>
            </w:pPr>
            <w:r>
              <w:rPr>
                <w:rFonts w:hint="eastAsia"/>
              </w:rPr>
              <w:t>单位毫升，</w:t>
            </w:r>
            <w:r w:rsidR="0014500C">
              <w:rPr>
                <w:rFonts w:hint="eastAsia"/>
              </w:rPr>
              <w:t>默认</w:t>
            </w:r>
            <w:r w:rsidR="0014500C">
              <w:rPr>
                <w:rFonts w:hint="eastAsia"/>
              </w:rPr>
              <w:t>500</w:t>
            </w:r>
            <w:r w:rsidR="0014500C">
              <w:rPr>
                <w:rFonts w:hint="eastAsia"/>
              </w:rPr>
              <w:t>，</w:t>
            </w:r>
            <w:r>
              <w:rPr>
                <w:rFonts w:hint="eastAsia"/>
              </w:rPr>
              <w:t>低于体重</w:t>
            </w:r>
            <w:r>
              <w:rPr>
                <w:rFonts w:hint="eastAsia"/>
              </w:rPr>
              <w:t>1</w:t>
            </w:r>
            <w:r w:rsidR="003A23D0">
              <w:rPr>
                <w:rFonts w:hint="eastAsia"/>
              </w:rPr>
              <w:t>的最大献血量</w:t>
            </w:r>
          </w:p>
        </w:tc>
      </w:tr>
      <w:tr w:rsidR="0014500C" w:rsidTr="00EB119D">
        <w:tc>
          <w:tcPr>
            <w:tcW w:w="1875" w:type="dxa"/>
          </w:tcPr>
          <w:p w:rsidR="0014500C" w:rsidRDefault="0014500C" w:rsidP="0014500C">
            <w:pPr>
              <w:pStyle w:val="ab"/>
              <w:ind w:left="0"/>
            </w:pPr>
            <w:r>
              <w:rPr>
                <w:rFonts w:hint="eastAsia"/>
              </w:rPr>
              <w:t>容量</w:t>
            </w:r>
            <w:r>
              <w:rPr>
                <w:rFonts w:hint="eastAsia"/>
              </w:rPr>
              <w:t>(mL)&lt;=</w:t>
            </w:r>
            <w:r>
              <w:rPr>
                <w:rFonts w:hint="eastAsia"/>
              </w:rPr>
              <w:t>体重</w:t>
            </w:r>
            <w:r>
              <w:rPr>
                <w:rFonts w:hint="eastAsia"/>
              </w:rPr>
              <w:t>2</w:t>
            </w:r>
          </w:p>
          <w:p w:rsidR="00AD7BE3" w:rsidRDefault="00AD7BE3" w:rsidP="0014500C">
            <w:pPr>
              <w:pStyle w:val="ab"/>
              <w:ind w:left="0"/>
            </w:pPr>
            <w:r>
              <w:rPr>
                <w:rFonts w:hint="eastAsia"/>
              </w:rPr>
              <w:t>Between12</w:t>
            </w:r>
          </w:p>
        </w:tc>
        <w:tc>
          <w:tcPr>
            <w:tcW w:w="1134" w:type="dxa"/>
          </w:tcPr>
          <w:p w:rsidR="0014500C" w:rsidRDefault="0014500C" w:rsidP="0041032E">
            <w:pPr>
              <w:pStyle w:val="ab"/>
              <w:ind w:left="0"/>
            </w:pPr>
            <w:r>
              <w:t>I</w:t>
            </w:r>
            <w:r>
              <w:rPr>
                <w:rFonts w:hint="eastAsia"/>
              </w:rPr>
              <w:t>nt</w:t>
            </w:r>
          </w:p>
        </w:tc>
        <w:tc>
          <w:tcPr>
            <w:tcW w:w="2693" w:type="dxa"/>
          </w:tcPr>
          <w:p w:rsidR="0014500C" w:rsidRDefault="0014500C" w:rsidP="00D536FC">
            <w:pPr>
              <w:pStyle w:val="ab"/>
              <w:ind w:left="0"/>
            </w:pPr>
            <w:r>
              <w:rPr>
                <w:rFonts w:hint="eastAsia"/>
              </w:rPr>
              <w:t>0</w:t>
            </w:r>
            <w:r>
              <w:rPr>
                <w:rFonts w:hint="eastAsia"/>
              </w:rPr>
              <w:t>至</w:t>
            </w:r>
            <w:r w:rsidR="00D536FC">
              <w:rPr>
                <w:rFonts w:hint="eastAsia"/>
              </w:rPr>
              <w:t>12</w:t>
            </w:r>
            <w:r>
              <w:rPr>
                <w:rFonts w:hint="eastAsia"/>
              </w:rPr>
              <w:t>00</w:t>
            </w:r>
          </w:p>
        </w:tc>
        <w:tc>
          <w:tcPr>
            <w:tcW w:w="2460" w:type="dxa"/>
          </w:tcPr>
          <w:p w:rsidR="0014500C" w:rsidRDefault="0014500C" w:rsidP="0014500C">
            <w:pPr>
              <w:pStyle w:val="ab"/>
              <w:ind w:left="0"/>
            </w:pPr>
            <w:r>
              <w:rPr>
                <w:rFonts w:hint="eastAsia"/>
              </w:rPr>
              <w:t>单位毫升，默认</w:t>
            </w:r>
            <w:r>
              <w:rPr>
                <w:rFonts w:hint="eastAsia"/>
              </w:rPr>
              <w:t>500</w:t>
            </w:r>
            <w:r>
              <w:rPr>
                <w:rFonts w:hint="eastAsia"/>
              </w:rPr>
              <w:t>，大于体重</w:t>
            </w:r>
            <w:r>
              <w:rPr>
                <w:rFonts w:hint="eastAsia"/>
              </w:rPr>
              <w:t>1</w:t>
            </w:r>
            <w:r>
              <w:rPr>
                <w:rFonts w:hint="eastAsia"/>
              </w:rPr>
              <w:t>小于体重</w:t>
            </w:r>
            <w:r>
              <w:rPr>
                <w:rFonts w:hint="eastAsia"/>
              </w:rPr>
              <w:t>2</w:t>
            </w:r>
            <w:r>
              <w:rPr>
                <w:rFonts w:hint="eastAsia"/>
              </w:rPr>
              <w:t>的最大献血量</w:t>
            </w:r>
          </w:p>
        </w:tc>
      </w:tr>
      <w:tr w:rsidR="00170118" w:rsidTr="00EB119D">
        <w:tc>
          <w:tcPr>
            <w:tcW w:w="1875" w:type="dxa"/>
          </w:tcPr>
          <w:p w:rsidR="00170118" w:rsidRDefault="00170118" w:rsidP="00170118">
            <w:pPr>
              <w:pStyle w:val="ab"/>
              <w:ind w:left="0"/>
            </w:pPr>
            <w:r>
              <w:rPr>
                <w:rFonts w:hint="eastAsia"/>
              </w:rPr>
              <w:t>容量</w:t>
            </w:r>
            <w:r>
              <w:rPr>
                <w:rFonts w:hint="eastAsia"/>
              </w:rPr>
              <w:t>(mL)&lt;=</w:t>
            </w:r>
            <w:r>
              <w:rPr>
                <w:rFonts w:hint="eastAsia"/>
              </w:rPr>
              <w:t>体重</w:t>
            </w:r>
            <w:r>
              <w:rPr>
                <w:rFonts w:hint="eastAsia"/>
              </w:rPr>
              <w:t>3</w:t>
            </w:r>
          </w:p>
          <w:p w:rsidR="00AD7BE3" w:rsidRDefault="00AD7BE3" w:rsidP="00170118">
            <w:pPr>
              <w:pStyle w:val="ab"/>
              <w:ind w:left="0"/>
            </w:pPr>
            <w:r>
              <w:rPr>
                <w:rFonts w:hint="eastAsia"/>
              </w:rPr>
              <w:t>Between23</w:t>
            </w:r>
          </w:p>
        </w:tc>
        <w:tc>
          <w:tcPr>
            <w:tcW w:w="1134" w:type="dxa"/>
          </w:tcPr>
          <w:p w:rsidR="00170118" w:rsidRDefault="00170118" w:rsidP="0041032E">
            <w:pPr>
              <w:pStyle w:val="ab"/>
              <w:ind w:left="0"/>
            </w:pPr>
            <w:r>
              <w:t>I</w:t>
            </w:r>
            <w:r>
              <w:rPr>
                <w:rFonts w:hint="eastAsia"/>
              </w:rPr>
              <w:t>nt</w:t>
            </w:r>
          </w:p>
        </w:tc>
        <w:tc>
          <w:tcPr>
            <w:tcW w:w="2693" w:type="dxa"/>
          </w:tcPr>
          <w:p w:rsidR="00170118" w:rsidRDefault="00170118" w:rsidP="00D536FC">
            <w:pPr>
              <w:pStyle w:val="ab"/>
              <w:ind w:left="0"/>
            </w:pPr>
            <w:r>
              <w:rPr>
                <w:rFonts w:hint="eastAsia"/>
              </w:rPr>
              <w:t>0</w:t>
            </w:r>
            <w:r>
              <w:rPr>
                <w:rFonts w:hint="eastAsia"/>
              </w:rPr>
              <w:t>至</w:t>
            </w:r>
            <w:r w:rsidR="00D536FC">
              <w:rPr>
                <w:rFonts w:hint="eastAsia"/>
              </w:rPr>
              <w:t>12</w:t>
            </w:r>
            <w:r>
              <w:rPr>
                <w:rFonts w:hint="eastAsia"/>
              </w:rPr>
              <w:t>00</w:t>
            </w:r>
          </w:p>
        </w:tc>
        <w:tc>
          <w:tcPr>
            <w:tcW w:w="2460" w:type="dxa"/>
          </w:tcPr>
          <w:p w:rsidR="00170118" w:rsidRDefault="00170118" w:rsidP="00170118">
            <w:pPr>
              <w:pStyle w:val="ab"/>
              <w:ind w:left="0"/>
            </w:pPr>
            <w:r>
              <w:rPr>
                <w:rFonts w:hint="eastAsia"/>
              </w:rPr>
              <w:t>单位毫升，默认</w:t>
            </w:r>
            <w:r>
              <w:rPr>
                <w:rFonts w:hint="eastAsia"/>
              </w:rPr>
              <w:t>500</w:t>
            </w:r>
            <w:r>
              <w:rPr>
                <w:rFonts w:hint="eastAsia"/>
              </w:rPr>
              <w:t>，大于体重</w:t>
            </w:r>
            <w:r>
              <w:rPr>
                <w:rFonts w:hint="eastAsia"/>
              </w:rPr>
              <w:t>2</w:t>
            </w:r>
            <w:r>
              <w:rPr>
                <w:rFonts w:hint="eastAsia"/>
              </w:rPr>
              <w:t>小于体重</w:t>
            </w:r>
            <w:r>
              <w:rPr>
                <w:rFonts w:hint="eastAsia"/>
              </w:rPr>
              <w:t>3</w:t>
            </w:r>
            <w:r>
              <w:rPr>
                <w:rFonts w:hint="eastAsia"/>
              </w:rPr>
              <w:t>的最大献血量</w:t>
            </w:r>
          </w:p>
        </w:tc>
      </w:tr>
      <w:tr w:rsidR="00B15316" w:rsidTr="00EB119D">
        <w:tc>
          <w:tcPr>
            <w:tcW w:w="1875" w:type="dxa"/>
          </w:tcPr>
          <w:p w:rsidR="00B15316" w:rsidRDefault="00B15316" w:rsidP="00B15316">
            <w:pPr>
              <w:pStyle w:val="ab"/>
              <w:ind w:left="0"/>
            </w:pPr>
            <w:r>
              <w:rPr>
                <w:rFonts w:hint="eastAsia"/>
              </w:rPr>
              <w:t>容量</w:t>
            </w:r>
            <w:r>
              <w:rPr>
                <w:rFonts w:hint="eastAsia"/>
              </w:rPr>
              <w:t>(mL)&gt;</w:t>
            </w:r>
            <w:r>
              <w:rPr>
                <w:rFonts w:hint="eastAsia"/>
              </w:rPr>
              <w:t>体重</w:t>
            </w:r>
            <w:r w:rsidR="0082648E">
              <w:rPr>
                <w:rFonts w:hint="eastAsia"/>
              </w:rPr>
              <w:t>3</w:t>
            </w:r>
          </w:p>
          <w:p w:rsidR="00AD7BE3" w:rsidRDefault="00AD7BE3" w:rsidP="00B15316">
            <w:pPr>
              <w:pStyle w:val="ab"/>
              <w:ind w:left="0"/>
            </w:pPr>
            <w:r>
              <w:rPr>
                <w:rFonts w:hint="eastAsia"/>
              </w:rPr>
              <w:t>Beyond3</w:t>
            </w:r>
          </w:p>
        </w:tc>
        <w:tc>
          <w:tcPr>
            <w:tcW w:w="1134" w:type="dxa"/>
          </w:tcPr>
          <w:p w:rsidR="00B15316" w:rsidRDefault="00B15316" w:rsidP="0041032E">
            <w:pPr>
              <w:pStyle w:val="ab"/>
              <w:ind w:left="0"/>
            </w:pPr>
            <w:r>
              <w:t>I</w:t>
            </w:r>
            <w:r>
              <w:rPr>
                <w:rFonts w:hint="eastAsia"/>
              </w:rPr>
              <w:t>nt</w:t>
            </w:r>
          </w:p>
        </w:tc>
        <w:tc>
          <w:tcPr>
            <w:tcW w:w="2693" w:type="dxa"/>
          </w:tcPr>
          <w:p w:rsidR="00B15316" w:rsidRDefault="00B15316" w:rsidP="00D536FC">
            <w:pPr>
              <w:pStyle w:val="ab"/>
              <w:ind w:left="0"/>
            </w:pPr>
            <w:r>
              <w:rPr>
                <w:rFonts w:hint="eastAsia"/>
              </w:rPr>
              <w:t>0</w:t>
            </w:r>
            <w:r>
              <w:rPr>
                <w:rFonts w:hint="eastAsia"/>
              </w:rPr>
              <w:t>至</w:t>
            </w:r>
            <w:r w:rsidR="00D536FC">
              <w:rPr>
                <w:rFonts w:hint="eastAsia"/>
              </w:rPr>
              <w:t>12</w:t>
            </w:r>
            <w:r>
              <w:rPr>
                <w:rFonts w:hint="eastAsia"/>
              </w:rPr>
              <w:t>00</w:t>
            </w:r>
          </w:p>
        </w:tc>
        <w:tc>
          <w:tcPr>
            <w:tcW w:w="2460" w:type="dxa"/>
          </w:tcPr>
          <w:p w:rsidR="00B15316" w:rsidRDefault="00B15316" w:rsidP="00351778">
            <w:pPr>
              <w:pStyle w:val="ab"/>
              <w:ind w:left="0"/>
            </w:pPr>
            <w:r>
              <w:rPr>
                <w:rFonts w:hint="eastAsia"/>
              </w:rPr>
              <w:t>单位毫升，默认</w:t>
            </w:r>
            <w:r w:rsidR="008C616D">
              <w:rPr>
                <w:rFonts w:hint="eastAsia"/>
              </w:rPr>
              <w:t>6</w:t>
            </w:r>
            <w:r>
              <w:rPr>
                <w:rFonts w:hint="eastAsia"/>
              </w:rPr>
              <w:t>00</w:t>
            </w:r>
            <w:r>
              <w:rPr>
                <w:rFonts w:hint="eastAsia"/>
              </w:rPr>
              <w:t>，大于体重</w:t>
            </w:r>
            <w:r w:rsidR="00351778">
              <w:rPr>
                <w:rFonts w:hint="eastAsia"/>
              </w:rPr>
              <w:t>3</w:t>
            </w:r>
            <w:r>
              <w:rPr>
                <w:rFonts w:hint="eastAsia"/>
              </w:rPr>
              <w:t>的最大献血量</w:t>
            </w:r>
          </w:p>
        </w:tc>
      </w:tr>
      <w:tr w:rsidR="0054348B" w:rsidTr="00EB119D">
        <w:tc>
          <w:tcPr>
            <w:tcW w:w="1875" w:type="dxa"/>
          </w:tcPr>
          <w:p w:rsidR="0054348B" w:rsidRDefault="0054348B" w:rsidP="00B15316">
            <w:pPr>
              <w:pStyle w:val="ab"/>
              <w:ind w:left="0"/>
            </w:pPr>
            <w:r>
              <w:rPr>
                <w:rFonts w:hint="eastAsia"/>
              </w:rPr>
              <w:t>总血量</w:t>
            </w:r>
            <w:r>
              <w:rPr>
                <w:rFonts w:hint="eastAsia"/>
              </w:rPr>
              <w:t>TBV</w:t>
            </w:r>
          </w:p>
        </w:tc>
        <w:tc>
          <w:tcPr>
            <w:tcW w:w="1134" w:type="dxa"/>
          </w:tcPr>
          <w:p w:rsidR="0054348B" w:rsidRDefault="0054348B" w:rsidP="0041032E">
            <w:pPr>
              <w:pStyle w:val="ab"/>
              <w:ind w:left="0"/>
            </w:pPr>
            <w:r>
              <w:t>I</w:t>
            </w:r>
            <w:r>
              <w:rPr>
                <w:rFonts w:hint="eastAsia"/>
              </w:rPr>
              <w:t>nt</w:t>
            </w:r>
          </w:p>
        </w:tc>
        <w:tc>
          <w:tcPr>
            <w:tcW w:w="2693" w:type="dxa"/>
          </w:tcPr>
          <w:p w:rsidR="0054348B" w:rsidRDefault="0054348B" w:rsidP="00D536FC">
            <w:pPr>
              <w:pStyle w:val="ab"/>
              <w:ind w:left="0"/>
            </w:pPr>
            <w:r>
              <w:rPr>
                <w:rFonts w:hint="eastAsia"/>
              </w:rPr>
              <w:t>0-100</w:t>
            </w:r>
          </w:p>
        </w:tc>
        <w:tc>
          <w:tcPr>
            <w:tcW w:w="2460" w:type="dxa"/>
          </w:tcPr>
          <w:p w:rsidR="0054348B" w:rsidRDefault="0054348B" w:rsidP="00351778">
            <w:pPr>
              <w:pStyle w:val="ab"/>
              <w:ind w:left="0"/>
            </w:pPr>
            <w:r>
              <w:rPr>
                <w:rFonts w:hint="eastAsia"/>
              </w:rPr>
              <w:t>单位</w:t>
            </w:r>
            <w:r>
              <w:rPr>
                <w:rFonts w:hint="eastAsia"/>
              </w:rPr>
              <w:t>%</w:t>
            </w:r>
            <w:r>
              <w:rPr>
                <w:rFonts w:hint="eastAsia"/>
              </w:rPr>
              <w:t>，键盘输入</w:t>
            </w:r>
          </w:p>
        </w:tc>
      </w:tr>
      <w:tr w:rsidR="00F861DA" w:rsidTr="00EB119D">
        <w:tc>
          <w:tcPr>
            <w:tcW w:w="1875" w:type="dxa"/>
          </w:tcPr>
          <w:p w:rsidR="00F861DA" w:rsidRDefault="007314D2" w:rsidP="00B15316">
            <w:pPr>
              <w:pStyle w:val="ab"/>
              <w:ind w:left="0"/>
            </w:pPr>
            <w:r>
              <w:rPr>
                <w:rFonts w:hint="eastAsia"/>
              </w:rPr>
              <w:t>体重，</w:t>
            </w:r>
            <w:r w:rsidR="00F861DA">
              <w:rPr>
                <w:rFonts w:hint="eastAsia"/>
              </w:rPr>
              <w:t>毫升</w:t>
            </w:r>
            <w:r w:rsidR="00F861DA">
              <w:rPr>
                <w:rFonts w:hint="eastAsia"/>
              </w:rPr>
              <w:t>/</w:t>
            </w:r>
            <w:r w:rsidR="00F861DA">
              <w:rPr>
                <w:rFonts w:hint="eastAsia"/>
              </w:rPr>
              <w:t>公斤</w:t>
            </w:r>
          </w:p>
          <w:p w:rsidR="007314D2" w:rsidRDefault="007314D2" w:rsidP="00B15316">
            <w:pPr>
              <w:pStyle w:val="ab"/>
              <w:ind w:left="0"/>
            </w:pPr>
            <w:r>
              <w:rPr>
                <w:rFonts w:hint="eastAsia"/>
              </w:rPr>
              <w:t>Weight</w:t>
            </w:r>
          </w:p>
        </w:tc>
        <w:tc>
          <w:tcPr>
            <w:tcW w:w="1134" w:type="dxa"/>
          </w:tcPr>
          <w:p w:rsidR="00F861DA" w:rsidRDefault="00F861DA" w:rsidP="0041032E">
            <w:pPr>
              <w:pStyle w:val="ab"/>
              <w:ind w:left="0"/>
            </w:pPr>
            <w:r>
              <w:t>F</w:t>
            </w:r>
            <w:r>
              <w:rPr>
                <w:rFonts w:hint="eastAsia"/>
              </w:rPr>
              <w:t>loat</w:t>
            </w:r>
          </w:p>
        </w:tc>
        <w:tc>
          <w:tcPr>
            <w:tcW w:w="2693" w:type="dxa"/>
          </w:tcPr>
          <w:p w:rsidR="00F861DA" w:rsidRDefault="00F861DA" w:rsidP="00D536FC">
            <w:pPr>
              <w:pStyle w:val="ab"/>
              <w:ind w:left="0"/>
            </w:pPr>
            <w:r>
              <w:rPr>
                <w:rFonts w:hint="eastAsia"/>
              </w:rPr>
              <w:t>2.0-10.5</w:t>
            </w:r>
          </w:p>
        </w:tc>
        <w:tc>
          <w:tcPr>
            <w:tcW w:w="2460" w:type="dxa"/>
          </w:tcPr>
          <w:p w:rsidR="00F861DA" w:rsidRDefault="00F861DA" w:rsidP="00351778">
            <w:pPr>
              <w:pStyle w:val="ab"/>
              <w:ind w:left="0"/>
            </w:pPr>
            <w:r>
              <w:rPr>
                <w:rFonts w:hint="eastAsia"/>
              </w:rPr>
              <w:t>献血者最大血量，</w:t>
            </w:r>
            <w:r w:rsidR="00AD6B31">
              <w:rPr>
                <w:rFonts w:hint="eastAsia"/>
              </w:rPr>
              <w:t>单位</w:t>
            </w:r>
            <w:r w:rsidR="00AD6B31">
              <w:rPr>
                <w:rFonts w:hint="eastAsia"/>
              </w:rPr>
              <w:t>mL/Kg</w:t>
            </w:r>
            <w:r>
              <w:rPr>
                <w:rFonts w:hint="eastAsia"/>
              </w:rPr>
              <w:t>数字</w:t>
            </w:r>
            <w:r w:rsidR="002770AF">
              <w:rPr>
                <w:rFonts w:hint="eastAsia"/>
              </w:rPr>
              <w:t>键盘</w:t>
            </w:r>
            <w:r>
              <w:rPr>
                <w:rFonts w:hint="eastAsia"/>
              </w:rPr>
              <w:t>输入</w:t>
            </w:r>
          </w:p>
        </w:tc>
      </w:tr>
    </w:tbl>
    <w:p w:rsidR="002C291F" w:rsidRDefault="002C291F" w:rsidP="002C291F">
      <w:pPr>
        <w:pStyle w:val="ab"/>
        <w:ind w:left="360"/>
      </w:pPr>
    </w:p>
    <w:p w:rsidR="002C291F" w:rsidRDefault="002C291F" w:rsidP="002C291F">
      <w:pPr>
        <w:pStyle w:val="ab"/>
        <w:numPr>
          <w:ilvl w:val="0"/>
          <w:numId w:val="11"/>
        </w:numPr>
      </w:pPr>
      <w:r>
        <w:rPr>
          <w:rFonts w:hint="eastAsia"/>
        </w:rPr>
        <w:t>API</w:t>
      </w:r>
      <w:r>
        <w:rPr>
          <w:rFonts w:hint="eastAsia"/>
        </w:rPr>
        <w:t>设计</w:t>
      </w:r>
    </w:p>
    <w:p w:rsidR="00BC2DF5" w:rsidRDefault="00BC2DF5" w:rsidP="0067052E">
      <w:pPr>
        <w:pStyle w:val="ab"/>
        <w:ind w:left="360"/>
      </w:pPr>
      <w:r>
        <w:rPr>
          <w:rFonts w:hint="eastAsia"/>
        </w:rPr>
        <w:t>void Get</w:t>
      </w:r>
      <w:r w:rsidR="00714483">
        <w:rPr>
          <w:rFonts w:hint="eastAsia"/>
        </w:rPr>
        <w:t>Blood</w:t>
      </w:r>
      <w:r w:rsidR="00C37424">
        <w:rPr>
          <w:rFonts w:hint="eastAsia"/>
        </w:rPr>
        <w:t>Volume</w:t>
      </w:r>
      <w:r>
        <w:rPr>
          <w:rFonts w:hint="eastAsia"/>
        </w:rPr>
        <w:t xml:space="preserve">Param(String type, </w:t>
      </w:r>
      <w:r w:rsidR="00850D6B">
        <w:rPr>
          <w:rFonts w:hint="eastAsia"/>
        </w:rPr>
        <w:t>int</w:t>
      </w:r>
      <w:r>
        <w:rPr>
          <w:rFonts w:hint="eastAsia"/>
        </w:rPr>
        <w:t xml:space="preserve"> *value);</w:t>
      </w:r>
    </w:p>
    <w:p w:rsidR="0067052E" w:rsidRPr="00864B78" w:rsidRDefault="0067052E" w:rsidP="0067052E">
      <w:pPr>
        <w:pStyle w:val="ab"/>
        <w:ind w:left="360"/>
      </w:pPr>
      <w:r>
        <w:rPr>
          <w:rFonts w:hint="eastAsia"/>
        </w:rPr>
        <w:t>bool Set</w:t>
      </w:r>
      <w:r w:rsidR="00714483">
        <w:rPr>
          <w:rFonts w:hint="eastAsia"/>
        </w:rPr>
        <w:t>Blood</w:t>
      </w:r>
      <w:r w:rsidR="006B253C">
        <w:rPr>
          <w:rFonts w:hint="eastAsia"/>
        </w:rPr>
        <w:t>Volume</w:t>
      </w:r>
      <w:r w:rsidR="00850D6B">
        <w:rPr>
          <w:rFonts w:hint="eastAsia"/>
        </w:rPr>
        <w:t>Param(String type, int</w:t>
      </w:r>
      <w:r>
        <w:rPr>
          <w:rFonts w:hint="eastAsia"/>
        </w:rPr>
        <w:t xml:space="preserve"> *value);</w:t>
      </w:r>
    </w:p>
    <w:p w:rsidR="00BC2DF5" w:rsidRPr="00C87D63" w:rsidRDefault="0067052E" w:rsidP="00B45695">
      <w:pPr>
        <w:pStyle w:val="ab"/>
        <w:ind w:left="360"/>
      </w:pPr>
      <w:r>
        <w:rPr>
          <w:rFonts w:hint="eastAsia"/>
        </w:rPr>
        <w:t>说明：</w:t>
      </w:r>
      <w:r>
        <w:rPr>
          <w:rFonts w:hint="eastAsia"/>
        </w:rPr>
        <w:t>type</w:t>
      </w:r>
      <w:r>
        <w:rPr>
          <w:rFonts w:hint="eastAsia"/>
        </w:rPr>
        <w:t>指字段名，</w:t>
      </w:r>
      <w:r>
        <w:rPr>
          <w:rFonts w:hint="eastAsia"/>
        </w:rPr>
        <w:t>value</w:t>
      </w:r>
      <w:r>
        <w:rPr>
          <w:rFonts w:hint="eastAsia"/>
        </w:rPr>
        <w:t>指有效输入</w:t>
      </w:r>
      <w:r w:rsidR="00C87D63">
        <w:rPr>
          <w:rFonts w:hint="eastAsia"/>
        </w:rPr>
        <w:t>/</w:t>
      </w:r>
      <w:r w:rsidR="00C87D63">
        <w:rPr>
          <w:rFonts w:hint="eastAsia"/>
        </w:rPr>
        <w:t>输出</w:t>
      </w:r>
    </w:p>
    <w:p w:rsidR="002B4408" w:rsidRDefault="002B4408" w:rsidP="002B4408">
      <w:pPr>
        <w:pStyle w:val="ab"/>
        <w:numPr>
          <w:ilvl w:val="0"/>
          <w:numId w:val="11"/>
        </w:numPr>
      </w:pPr>
      <w:r>
        <w:rPr>
          <w:rFonts w:hint="eastAsia"/>
        </w:rPr>
        <w:t>界面</w:t>
      </w:r>
    </w:p>
    <w:p w:rsidR="00725859" w:rsidRDefault="00725859" w:rsidP="00725859">
      <w:pPr>
        <w:pStyle w:val="ab"/>
        <w:ind w:left="360"/>
      </w:pPr>
      <w:r>
        <w:rPr>
          <w:rFonts w:hint="eastAsia"/>
        </w:rPr>
        <w:t>概况：在配置主界面上点击“</w:t>
      </w:r>
      <w:r w:rsidR="00F861DA">
        <w:rPr>
          <w:rFonts w:hint="eastAsia"/>
        </w:rPr>
        <w:t>献血者血量限制</w:t>
      </w:r>
      <w:r>
        <w:rPr>
          <w:rFonts w:hint="eastAsia"/>
        </w:rPr>
        <w:t>”时进入</w:t>
      </w:r>
      <w:r w:rsidR="00F861DA">
        <w:rPr>
          <w:rFonts w:hint="eastAsia"/>
        </w:rPr>
        <w:t>，“血量”、“总血量”和“体重”三个选项可以选中，选中后下面的选项可以编辑，如下图中“体重”项未选中，则体重</w:t>
      </w:r>
      <w:r w:rsidR="00AD6B31">
        <w:rPr>
          <w:rFonts w:hint="eastAsia"/>
        </w:rPr>
        <w:t>下面的“毫升</w:t>
      </w:r>
      <w:r w:rsidR="00AD6B31">
        <w:rPr>
          <w:rFonts w:hint="eastAsia"/>
        </w:rPr>
        <w:t>/</w:t>
      </w:r>
      <w:r w:rsidR="00AD6B31">
        <w:rPr>
          <w:rFonts w:hint="eastAsia"/>
        </w:rPr>
        <w:t>公斤”选项不不可选</w:t>
      </w:r>
      <w:r w:rsidR="0011720E">
        <w:rPr>
          <w:rFonts w:hint="eastAsia"/>
        </w:rPr>
        <w:t>。</w:t>
      </w:r>
    </w:p>
    <w:p w:rsidR="002B4408" w:rsidRPr="00BC2DF5" w:rsidRDefault="002B4408" w:rsidP="002B4408">
      <w:pPr>
        <w:pStyle w:val="ab"/>
        <w:ind w:left="360"/>
      </w:pPr>
      <w:r>
        <w:rPr>
          <w:noProof/>
        </w:rPr>
        <w:lastRenderedPageBreak/>
        <w:drawing>
          <wp:inline distT="0" distB="0" distL="0" distR="0">
            <wp:extent cx="5274310" cy="4076447"/>
            <wp:effectExtent l="0" t="0" r="2540" b="63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274310" cy="4076447"/>
                    </a:xfrm>
                    <a:prstGeom prst="rect">
                      <a:avLst/>
                    </a:prstGeom>
                  </pic:spPr>
                </pic:pic>
              </a:graphicData>
            </a:graphic>
          </wp:inline>
        </w:drawing>
      </w:r>
    </w:p>
    <w:p w:rsidR="006C3700" w:rsidRDefault="006C3700" w:rsidP="006C3700">
      <w:pPr>
        <w:pStyle w:val="3"/>
      </w:pPr>
      <w:bookmarkStart w:id="45" w:name="_Toc362251521"/>
      <w:r>
        <w:rPr>
          <w:rFonts w:hint="eastAsia"/>
        </w:rPr>
        <w:t>置换液参数</w:t>
      </w:r>
      <w:bookmarkEnd w:id="45"/>
    </w:p>
    <w:p w:rsidR="00BB225B" w:rsidRDefault="00BB225B" w:rsidP="00BB225B">
      <w:pPr>
        <w:pStyle w:val="ab"/>
        <w:numPr>
          <w:ilvl w:val="0"/>
          <w:numId w:val="12"/>
        </w:numPr>
      </w:pPr>
      <w:r>
        <w:rPr>
          <w:rFonts w:hint="eastAsia"/>
        </w:rPr>
        <w:t>表设计</w:t>
      </w:r>
    </w:p>
    <w:tbl>
      <w:tblPr>
        <w:tblStyle w:val="af3"/>
        <w:tblW w:w="0" w:type="auto"/>
        <w:tblInd w:w="360" w:type="dxa"/>
        <w:tblLook w:val="04A0" w:firstRow="1" w:lastRow="0" w:firstColumn="1" w:lastColumn="0" w:noHBand="0" w:noVBand="1"/>
      </w:tblPr>
      <w:tblGrid>
        <w:gridCol w:w="2084"/>
        <w:gridCol w:w="2019"/>
        <w:gridCol w:w="2024"/>
        <w:gridCol w:w="2035"/>
      </w:tblGrid>
      <w:tr w:rsidR="00BB225B" w:rsidTr="00BB225B">
        <w:tc>
          <w:tcPr>
            <w:tcW w:w="2130" w:type="dxa"/>
          </w:tcPr>
          <w:p w:rsidR="00BB225B" w:rsidRDefault="00813719" w:rsidP="00BB225B">
            <w:pPr>
              <w:pStyle w:val="ab"/>
              <w:ind w:left="0"/>
            </w:pPr>
            <w:r>
              <w:rPr>
                <w:rFonts w:hint="eastAsia"/>
              </w:rPr>
              <w:t>字段</w:t>
            </w:r>
          </w:p>
        </w:tc>
        <w:tc>
          <w:tcPr>
            <w:tcW w:w="2130" w:type="dxa"/>
          </w:tcPr>
          <w:p w:rsidR="00BB225B" w:rsidRDefault="00813719" w:rsidP="00BB225B">
            <w:pPr>
              <w:pStyle w:val="ab"/>
              <w:ind w:left="0"/>
            </w:pPr>
            <w:r>
              <w:rPr>
                <w:rFonts w:hint="eastAsia"/>
              </w:rPr>
              <w:t>类型</w:t>
            </w:r>
          </w:p>
        </w:tc>
        <w:tc>
          <w:tcPr>
            <w:tcW w:w="2131" w:type="dxa"/>
          </w:tcPr>
          <w:p w:rsidR="00BB225B" w:rsidRDefault="00813719" w:rsidP="00BB225B">
            <w:pPr>
              <w:pStyle w:val="ab"/>
              <w:ind w:left="0"/>
            </w:pPr>
            <w:r>
              <w:rPr>
                <w:rFonts w:hint="eastAsia"/>
              </w:rPr>
              <w:t>有效输入</w:t>
            </w:r>
          </w:p>
        </w:tc>
        <w:tc>
          <w:tcPr>
            <w:tcW w:w="2131" w:type="dxa"/>
          </w:tcPr>
          <w:p w:rsidR="00BB225B" w:rsidRDefault="00813719" w:rsidP="00BB225B">
            <w:pPr>
              <w:pStyle w:val="ab"/>
              <w:ind w:left="0"/>
            </w:pPr>
            <w:r>
              <w:rPr>
                <w:rFonts w:hint="eastAsia"/>
              </w:rPr>
              <w:t>说明</w:t>
            </w:r>
          </w:p>
        </w:tc>
      </w:tr>
      <w:tr w:rsidR="008F0943" w:rsidTr="00BB225B">
        <w:tc>
          <w:tcPr>
            <w:tcW w:w="2130" w:type="dxa"/>
          </w:tcPr>
          <w:p w:rsidR="008F0943" w:rsidRDefault="008F0943" w:rsidP="00BB225B">
            <w:pPr>
              <w:pStyle w:val="ab"/>
              <w:ind w:left="0"/>
            </w:pPr>
            <w:r>
              <w:rPr>
                <w:rFonts w:hint="eastAsia"/>
              </w:rPr>
              <w:t>ID</w:t>
            </w:r>
          </w:p>
        </w:tc>
        <w:tc>
          <w:tcPr>
            <w:tcW w:w="2130" w:type="dxa"/>
          </w:tcPr>
          <w:p w:rsidR="008F0943" w:rsidRDefault="008F0943" w:rsidP="00BB225B">
            <w:pPr>
              <w:pStyle w:val="ab"/>
              <w:ind w:left="0"/>
            </w:pPr>
            <w:r>
              <w:t>I</w:t>
            </w:r>
            <w:r>
              <w:rPr>
                <w:rFonts w:hint="eastAsia"/>
              </w:rPr>
              <w:t>nt</w:t>
            </w:r>
          </w:p>
        </w:tc>
        <w:tc>
          <w:tcPr>
            <w:tcW w:w="2131" w:type="dxa"/>
          </w:tcPr>
          <w:p w:rsidR="008F0943" w:rsidRDefault="008F0943" w:rsidP="00BB225B">
            <w:pPr>
              <w:pStyle w:val="ab"/>
              <w:ind w:left="0"/>
            </w:pPr>
            <w:r>
              <w:rPr>
                <w:rFonts w:hint="eastAsia"/>
              </w:rPr>
              <w:t>自动增长</w:t>
            </w:r>
          </w:p>
        </w:tc>
        <w:tc>
          <w:tcPr>
            <w:tcW w:w="2131" w:type="dxa"/>
          </w:tcPr>
          <w:p w:rsidR="008F0943" w:rsidRDefault="008F0943" w:rsidP="00BB225B">
            <w:pPr>
              <w:pStyle w:val="ab"/>
              <w:ind w:left="0"/>
            </w:pPr>
            <w:r>
              <w:rPr>
                <w:rFonts w:hint="eastAsia"/>
              </w:rPr>
              <w:t>主键</w:t>
            </w:r>
          </w:p>
        </w:tc>
      </w:tr>
      <w:tr w:rsidR="00BB225B" w:rsidTr="00BB225B">
        <w:tc>
          <w:tcPr>
            <w:tcW w:w="2130" w:type="dxa"/>
          </w:tcPr>
          <w:p w:rsidR="00BB225B" w:rsidRDefault="00813719" w:rsidP="00BB225B">
            <w:pPr>
              <w:pStyle w:val="ab"/>
              <w:ind w:left="0"/>
            </w:pPr>
            <w:r>
              <w:rPr>
                <w:rFonts w:hint="eastAsia"/>
              </w:rPr>
              <w:t>置换液</w:t>
            </w:r>
            <w:r w:rsidR="00896E85">
              <w:rPr>
                <w:rFonts w:hint="eastAsia"/>
              </w:rPr>
              <w:t>DisplaceL</w:t>
            </w:r>
            <w:r w:rsidR="001B26BA">
              <w:rPr>
                <w:rFonts w:hint="eastAsia"/>
              </w:rPr>
              <w:t>iquid</w:t>
            </w:r>
          </w:p>
        </w:tc>
        <w:tc>
          <w:tcPr>
            <w:tcW w:w="2130" w:type="dxa"/>
          </w:tcPr>
          <w:p w:rsidR="00BB225B" w:rsidRDefault="00813719" w:rsidP="00BB225B">
            <w:pPr>
              <w:pStyle w:val="ab"/>
              <w:ind w:left="0"/>
            </w:pPr>
            <w:r>
              <w:rPr>
                <w:rFonts w:hint="eastAsia"/>
              </w:rPr>
              <w:t>bool</w:t>
            </w:r>
          </w:p>
        </w:tc>
        <w:tc>
          <w:tcPr>
            <w:tcW w:w="2131" w:type="dxa"/>
          </w:tcPr>
          <w:p w:rsidR="00BB225B" w:rsidRDefault="00813719" w:rsidP="00BB225B">
            <w:pPr>
              <w:pStyle w:val="ab"/>
              <w:ind w:left="0"/>
            </w:pPr>
            <w:r>
              <w:rPr>
                <w:rFonts w:hint="eastAsia"/>
              </w:rPr>
              <w:t>有效，无效</w:t>
            </w:r>
          </w:p>
        </w:tc>
        <w:tc>
          <w:tcPr>
            <w:tcW w:w="2131" w:type="dxa"/>
          </w:tcPr>
          <w:p w:rsidR="00BB225B" w:rsidRDefault="00813719" w:rsidP="00BB225B">
            <w:pPr>
              <w:pStyle w:val="ab"/>
              <w:ind w:left="0"/>
            </w:pPr>
            <w:r>
              <w:rPr>
                <w:rFonts w:hint="eastAsia"/>
              </w:rPr>
              <w:t>是否有效</w:t>
            </w:r>
          </w:p>
        </w:tc>
      </w:tr>
      <w:tr w:rsidR="00BB225B" w:rsidTr="00BB225B">
        <w:tc>
          <w:tcPr>
            <w:tcW w:w="2130" w:type="dxa"/>
          </w:tcPr>
          <w:p w:rsidR="00BB225B" w:rsidRDefault="00813719" w:rsidP="00BB225B">
            <w:pPr>
              <w:pStyle w:val="ab"/>
              <w:ind w:left="0"/>
            </w:pPr>
            <w:r>
              <w:rPr>
                <w:rFonts w:hint="eastAsia"/>
              </w:rPr>
              <w:t>最小产品容量</w:t>
            </w:r>
          </w:p>
          <w:p w:rsidR="000F4DF4" w:rsidRDefault="000F4DF4" w:rsidP="00BB225B">
            <w:pPr>
              <w:pStyle w:val="ab"/>
              <w:ind w:left="0"/>
            </w:pPr>
            <w:r>
              <w:rPr>
                <w:rFonts w:hint="eastAsia"/>
              </w:rPr>
              <w:t>MinVolume</w:t>
            </w:r>
          </w:p>
        </w:tc>
        <w:tc>
          <w:tcPr>
            <w:tcW w:w="2130" w:type="dxa"/>
          </w:tcPr>
          <w:p w:rsidR="00BB225B" w:rsidRDefault="00813719" w:rsidP="00BB225B">
            <w:pPr>
              <w:pStyle w:val="ab"/>
              <w:ind w:left="0"/>
            </w:pPr>
            <w:r>
              <w:t>I</w:t>
            </w:r>
            <w:r>
              <w:rPr>
                <w:rFonts w:hint="eastAsia"/>
              </w:rPr>
              <w:t>nt</w:t>
            </w:r>
          </w:p>
        </w:tc>
        <w:tc>
          <w:tcPr>
            <w:tcW w:w="2131" w:type="dxa"/>
          </w:tcPr>
          <w:p w:rsidR="00BB225B" w:rsidRDefault="00813719" w:rsidP="00BB225B">
            <w:pPr>
              <w:pStyle w:val="ab"/>
              <w:ind w:left="0"/>
            </w:pPr>
            <w:r>
              <w:rPr>
                <w:rFonts w:hint="eastAsia"/>
              </w:rPr>
              <w:t>0</w:t>
            </w:r>
            <w:r>
              <w:rPr>
                <w:rFonts w:hint="eastAsia"/>
              </w:rPr>
              <w:t>至</w:t>
            </w:r>
            <w:r>
              <w:rPr>
                <w:rFonts w:hint="eastAsia"/>
              </w:rPr>
              <w:t>1000</w:t>
            </w:r>
          </w:p>
        </w:tc>
        <w:tc>
          <w:tcPr>
            <w:tcW w:w="2131" w:type="dxa"/>
          </w:tcPr>
          <w:p w:rsidR="00BB225B" w:rsidRDefault="00813719" w:rsidP="00BB225B">
            <w:pPr>
              <w:pStyle w:val="ab"/>
              <w:ind w:left="0"/>
            </w:pPr>
            <w:r>
              <w:rPr>
                <w:rFonts w:hint="eastAsia"/>
              </w:rPr>
              <w:t>单位</w:t>
            </w:r>
            <w:r>
              <w:rPr>
                <w:rFonts w:hint="eastAsia"/>
              </w:rPr>
              <w:t>mL</w:t>
            </w:r>
            <w:r>
              <w:rPr>
                <w:rFonts w:hint="eastAsia"/>
              </w:rPr>
              <w:t>，默认</w:t>
            </w:r>
            <w:r>
              <w:rPr>
                <w:rFonts w:hint="eastAsia"/>
              </w:rPr>
              <w:t>0mL</w:t>
            </w:r>
            <w:r>
              <w:rPr>
                <w:rFonts w:hint="eastAsia"/>
              </w:rPr>
              <w:t>，键盘输入</w:t>
            </w:r>
          </w:p>
        </w:tc>
      </w:tr>
      <w:tr w:rsidR="00813719" w:rsidTr="00BB225B">
        <w:tc>
          <w:tcPr>
            <w:tcW w:w="2130" w:type="dxa"/>
          </w:tcPr>
          <w:p w:rsidR="00813719" w:rsidRDefault="00813719" w:rsidP="00BB225B">
            <w:pPr>
              <w:pStyle w:val="ab"/>
              <w:ind w:left="0"/>
            </w:pPr>
            <w:r>
              <w:rPr>
                <w:rFonts w:hint="eastAsia"/>
              </w:rPr>
              <w:t>液体平衡</w:t>
            </w:r>
          </w:p>
          <w:p w:rsidR="000F4DF4" w:rsidRPr="00813719" w:rsidRDefault="000F4DF4" w:rsidP="00BB225B">
            <w:pPr>
              <w:pStyle w:val="ab"/>
              <w:ind w:left="0"/>
            </w:pPr>
            <w:r>
              <w:rPr>
                <w:rFonts w:hint="eastAsia"/>
              </w:rPr>
              <w:t>LiquidBalance</w:t>
            </w:r>
          </w:p>
        </w:tc>
        <w:tc>
          <w:tcPr>
            <w:tcW w:w="2130" w:type="dxa"/>
          </w:tcPr>
          <w:p w:rsidR="00813719" w:rsidRDefault="00813719" w:rsidP="00BB225B">
            <w:pPr>
              <w:pStyle w:val="ab"/>
              <w:ind w:left="0"/>
            </w:pPr>
            <w:r>
              <w:t>I</w:t>
            </w:r>
            <w:r>
              <w:rPr>
                <w:rFonts w:hint="eastAsia"/>
              </w:rPr>
              <w:t>nt</w:t>
            </w:r>
          </w:p>
        </w:tc>
        <w:tc>
          <w:tcPr>
            <w:tcW w:w="2131" w:type="dxa"/>
          </w:tcPr>
          <w:p w:rsidR="00813719" w:rsidRDefault="00813719" w:rsidP="00BB225B">
            <w:pPr>
              <w:pStyle w:val="ab"/>
              <w:ind w:left="0"/>
            </w:pPr>
            <w:r>
              <w:rPr>
                <w:rFonts w:hint="eastAsia"/>
              </w:rPr>
              <w:t>80</w:t>
            </w:r>
            <w:r>
              <w:rPr>
                <w:rFonts w:hint="eastAsia"/>
              </w:rPr>
              <w:t>至</w:t>
            </w:r>
            <w:r>
              <w:rPr>
                <w:rFonts w:hint="eastAsia"/>
              </w:rPr>
              <w:t>120</w:t>
            </w:r>
          </w:p>
        </w:tc>
        <w:tc>
          <w:tcPr>
            <w:tcW w:w="2131" w:type="dxa"/>
          </w:tcPr>
          <w:p w:rsidR="00813719" w:rsidRDefault="00813719" w:rsidP="00BB225B">
            <w:pPr>
              <w:pStyle w:val="ab"/>
              <w:ind w:left="0"/>
            </w:pPr>
            <w:r>
              <w:rPr>
                <w:rFonts w:hint="eastAsia"/>
              </w:rPr>
              <w:t>单位</w:t>
            </w:r>
            <w:r>
              <w:rPr>
                <w:rFonts w:hint="eastAsia"/>
              </w:rPr>
              <w:t>%</w:t>
            </w:r>
            <w:r>
              <w:rPr>
                <w:rFonts w:hint="eastAsia"/>
              </w:rPr>
              <w:t>，默认</w:t>
            </w:r>
            <w:r>
              <w:rPr>
                <w:rFonts w:hint="eastAsia"/>
              </w:rPr>
              <w:t>80</w:t>
            </w:r>
            <w:r>
              <w:rPr>
                <w:rFonts w:hint="eastAsia"/>
              </w:rPr>
              <w:t>，键盘输入</w:t>
            </w:r>
          </w:p>
        </w:tc>
      </w:tr>
    </w:tbl>
    <w:p w:rsidR="00BB225B" w:rsidRDefault="00BB225B" w:rsidP="00BB225B">
      <w:pPr>
        <w:pStyle w:val="ab"/>
        <w:ind w:left="360"/>
      </w:pPr>
    </w:p>
    <w:p w:rsidR="00BB225B" w:rsidRDefault="00BB225B" w:rsidP="00BB225B">
      <w:pPr>
        <w:pStyle w:val="ab"/>
        <w:numPr>
          <w:ilvl w:val="0"/>
          <w:numId w:val="12"/>
        </w:numPr>
      </w:pPr>
      <w:r>
        <w:rPr>
          <w:rFonts w:hint="eastAsia"/>
        </w:rPr>
        <w:t>API</w:t>
      </w:r>
      <w:r>
        <w:rPr>
          <w:rFonts w:hint="eastAsia"/>
        </w:rPr>
        <w:t>设计</w:t>
      </w:r>
    </w:p>
    <w:p w:rsidR="006D3B3A" w:rsidRDefault="006D3B3A" w:rsidP="00DE7C7D">
      <w:pPr>
        <w:pStyle w:val="ab"/>
        <w:ind w:left="360"/>
      </w:pPr>
      <w:r>
        <w:rPr>
          <w:rFonts w:hint="eastAsia"/>
        </w:rPr>
        <w:t>void GetBlood</w:t>
      </w:r>
      <w:r w:rsidR="00B526C6">
        <w:rPr>
          <w:rFonts w:hint="eastAsia"/>
        </w:rPr>
        <w:t>Displace</w:t>
      </w:r>
      <w:r>
        <w:rPr>
          <w:rFonts w:hint="eastAsia"/>
        </w:rPr>
        <w:t>Param(String type, String *value);</w:t>
      </w:r>
    </w:p>
    <w:p w:rsidR="00DE7C7D" w:rsidRPr="00864B78" w:rsidRDefault="00DE7C7D" w:rsidP="00DE7C7D">
      <w:pPr>
        <w:pStyle w:val="ab"/>
        <w:ind w:left="360"/>
      </w:pPr>
      <w:r>
        <w:rPr>
          <w:rFonts w:hint="eastAsia"/>
        </w:rPr>
        <w:t>bool SetBlood</w:t>
      </w:r>
      <w:r w:rsidR="00B526C6">
        <w:rPr>
          <w:rFonts w:hint="eastAsia"/>
        </w:rPr>
        <w:t>Displace</w:t>
      </w:r>
      <w:r>
        <w:rPr>
          <w:rFonts w:hint="eastAsia"/>
        </w:rPr>
        <w:t>Param(String type, String *value);</w:t>
      </w:r>
    </w:p>
    <w:p w:rsidR="006D3B3A" w:rsidRDefault="00DE7C7D" w:rsidP="00C71057">
      <w:pPr>
        <w:pStyle w:val="ab"/>
        <w:ind w:left="360"/>
        <w:rPr>
          <w:ins w:id="46" w:author="Admin" w:date="2013-06-19T10:54:00Z"/>
        </w:rPr>
      </w:pPr>
      <w:r>
        <w:rPr>
          <w:rFonts w:hint="eastAsia"/>
        </w:rPr>
        <w:t>说明：</w:t>
      </w:r>
      <w:r>
        <w:rPr>
          <w:rFonts w:hint="eastAsia"/>
        </w:rPr>
        <w:t>type</w:t>
      </w:r>
      <w:r>
        <w:rPr>
          <w:rFonts w:hint="eastAsia"/>
        </w:rPr>
        <w:t>指字段名，</w:t>
      </w:r>
      <w:r>
        <w:rPr>
          <w:rFonts w:hint="eastAsia"/>
        </w:rPr>
        <w:t>value</w:t>
      </w:r>
      <w:r>
        <w:rPr>
          <w:rFonts w:hint="eastAsia"/>
        </w:rPr>
        <w:t>指有效输入</w:t>
      </w:r>
    </w:p>
    <w:p w:rsidR="00E06BE7" w:rsidRDefault="00E06BE7" w:rsidP="00E06BE7">
      <w:pPr>
        <w:pStyle w:val="ab"/>
        <w:numPr>
          <w:ilvl w:val="0"/>
          <w:numId w:val="12"/>
        </w:numPr>
      </w:pPr>
      <w:r>
        <w:rPr>
          <w:rFonts w:hint="eastAsia"/>
        </w:rPr>
        <w:t>界面</w:t>
      </w:r>
    </w:p>
    <w:p w:rsidR="00D5518A" w:rsidRDefault="00D5518A" w:rsidP="00D5518A">
      <w:pPr>
        <w:pStyle w:val="ab"/>
        <w:ind w:left="360"/>
        <w:rPr>
          <w:ins w:id="47" w:author="Admin" w:date="2013-07-08T18:05:00Z"/>
        </w:rPr>
      </w:pPr>
      <w:r>
        <w:rPr>
          <w:rFonts w:hint="eastAsia"/>
        </w:rPr>
        <w:t>概况：在配置主界面上点击“</w:t>
      </w:r>
      <w:r w:rsidR="005368EA">
        <w:rPr>
          <w:rFonts w:hint="eastAsia"/>
        </w:rPr>
        <w:t>置换液</w:t>
      </w:r>
      <w:r>
        <w:rPr>
          <w:rFonts w:hint="eastAsia"/>
        </w:rPr>
        <w:t>”时进入</w:t>
      </w:r>
    </w:p>
    <w:p w:rsidR="009A42EC" w:rsidRPr="00A3333F" w:rsidRDefault="009A42EC" w:rsidP="00D5518A">
      <w:pPr>
        <w:pStyle w:val="ab"/>
        <w:ind w:left="360"/>
      </w:pPr>
      <w:r w:rsidRPr="00A3333F">
        <w:rPr>
          <w:rFonts w:hint="eastAsia"/>
        </w:rPr>
        <w:t>选择时，可配置详情</w:t>
      </w:r>
    </w:p>
    <w:p w:rsidR="00E06BE7" w:rsidRPr="006D3B3A" w:rsidRDefault="00E06BE7" w:rsidP="00E06BE7">
      <w:pPr>
        <w:ind w:firstLine="284"/>
      </w:pPr>
      <w:r>
        <w:rPr>
          <w:noProof/>
        </w:rPr>
        <w:lastRenderedPageBreak/>
        <w:drawing>
          <wp:inline distT="0" distB="0" distL="0" distR="0">
            <wp:extent cx="4667250" cy="3438525"/>
            <wp:effectExtent l="0" t="0" r="0" b="952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4667250" cy="3438525"/>
                    </a:xfrm>
                    <a:prstGeom prst="rect">
                      <a:avLst/>
                    </a:prstGeom>
                  </pic:spPr>
                </pic:pic>
              </a:graphicData>
            </a:graphic>
          </wp:inline>
        </w:drawing>
      </w:r>
    </w:p>
    <w:p w:rsidR="000C1387" w:rsidRDefault="006C3700">
      <w:pPr>
        <w:pStyle w:val="3"/>
      </w:pPr>
      <w:bookmarkStart w:id="48" w:name="_程序优先次序"/>
      <w:bookmarkStart w:id="49" w:name="_Toc362251522"/>
      <w:bookmarkEnd w:id="48"/>
      <w:r>
        <w:rPr>
          <w:rFonts w:hint="eastAsia"/>
        </w:rPr>
        <w:t>程序优先次序</w:t>
      </w:r>
      <w:bookmarkEnd w:id="49"/>
    </w:p>
    <w:p w:rsidR="008C16AD" w:rsidRPr="008C16AD" w:rsidRDefault="008262A9" w:rsidP="008C16AD">
      <w:r>
        <w:rPr>
          <w:rFonts w:hint="eastAsia"/>
        </w:rPr>
        <w:t>根据输入的献血者信息，</w:t>
      </w:r>
      <w:r>
        <w:rPr>
          <w:rFonts w:hint="eastAsia"/>
        </w:rPr>
        <w:t>Trima</w:t>
      </w:r>
      <w:r>
        <w:rPr>
          <w:rFonts w:hint="eastAsia"/>
        </w:rPr>
        <w:t>利用优先级列表建议每个献血者的最佳操作程序，如果一个献血者因为时间限制、血小板、血浆、或红细胞限制而无法执行第一个程序</w:t>
      </w:r>
      <w:r>
        <w:rPr>
          <w:rFonts w:hint="eastAsia"/>
        </w:rPr>
        <w:t>(</w:t>
      </w:r>
      <w:r>
        <w:rPr>
          <w:rFonts w:hint="eastAsia"/>
        </w:rPr>
        <w:t>最高优先级</w:t>
      </w:r>
      <w:r>
        <w:rPr>
          <w:rFonts w:hint="eastAsia"/>
        </w:rPr>
        <w:t>)</w:t>
      </w:r>
      <w:r>
        <w:rPr>
          <w:rFonts w:hint="eastAsia"/>
        </w:rPr>
        <w:t>，操作程序将会建议采用下一个最高优先级程序。</w:t>
      </w:r>
    </w:p>
    <w:p w:rsidR="00C71057" w:rsidRDefault="00C71057" w:rsidP="00C71057">
      <w:pPr>
        <w:pStyle w:val="ab"/>
        <w:numPr>
          <w:ilvl w:val="0"/>
          <w:numId w:val="13"/>
        </w:numPr>
      </w:pPr>
      <w:r>
        <w:rPr>
          <w:rFonts w:hint="eastAsia"/>
        </w:rPr>
        <w:t>表设计</w:t>
      </w:r>
      <w:r w:rsidR="006C78B7">
        <w:rPr>
          <w:rFonts w:hint="eastAsia"/>
        </w:rPr>
        <w:t>(O</w:t>
      </w:r>
      <w:r w:rsidR="006C78B7" w:rsidRPr="00936CD9">
        <w:t>ptimal</w:t>
      </w:r>
      <w:r w:rsidR="006C78B7">
        <w:rPr>
          <w:rFonts w:hint="eastAsia"/>
        </w:rPr>
        <w:t>PG)</w:t>
      </w:r>
    </w:p>
    <w:tbl>
      <w:tblPr>
        <w:tblStyle w:val="af3"/>
        <w:tblW w:w="0" w:type="auto"/>
        <w:tblInd w:w="360" w:type="dxa"/>
        <w:tblLook w:val="04A0" w:firstRow="1" w:lastRow="0" w:firstColumn="1" w:lastColumn="0" w:noHBand="0" w:noVBand="1"/>
      </w:tblPr>
      <w:tblGrid>
        <w:gridCol w:w="2031"/>
        <w:gridCol w:w="836"/>
        <w:gridCol w:w="1984"/>
        <w:gridCol w:w="3311"/>
      </w:tblGrid>
      <w:tr w:rsidR="00C71057" w:rsidTr="005A3FEE">
        <w:tc>
          <w:tcPr>
            <w:tcW w:w="2031" w:type="dxa"/>
          </w:tcPr>
          <w:p w:rsidR="00C71057" w:rsidRDefault="00C71057" w:rsidP="00C71057">
            <w:pPr>
              <w:pStyle w:val="ab"/>
              <w:ind w:left="0"/>
            </w:pPr>
            <w:r>
              <w:rPr>
                <w:rFonts w:hint="eastAsia"/>
              </w:rPr>
              <w:t>字段</w:t>
            </w:r>
          </w:p>
        </w:tc>
        <w:tc>
          <w:tcPr>
            <w:tcW w:w="836" w:type="dxa"/>
          </w:tcPr>
          <w:p w:rsidR="00C71057" w:rsidRDefault="00C71057" w:rsidP="00C71057">
            <w:pPr>
              <w:pStyle w:val="ab"/>
              <w:ind w:left="0"/>
            </w:pPr>
            <w:r>
              <w:rPr>
                <w:rFonts w:hint="eastAsia"/>
              </w:rPr>
              <w:t>类型</w:t>
            </w:r>
          </w:p>
        </w:tc>
        <w:tc>
          <w:tcPr>
            <w:tcW w:w="1984" w:type="dxa"/>
          </w:tcPr>
          <w:p w:rsidR="00C71057" w:rsidRDefault="00C71057" w:rsidP="00C71057">
            <w:pPr>
              <w:pStyle w:val="ab"/>
              <w:ind w:left="0"/>
            </w:pPr>
            <w:r>
              <w:rPr>
                <w:rFonts w:hint="eastAsia"/>
              </w:rPr>
              <w:t>有效输入</w:t>
            </w:r>
          </w:p>
        </w:tc>
        <w:tc>
          <w:tcPr>
            <w:tcW w:w="3311" w:type="dxa"/>
          </w:tcPr>
          <w:p w:rsidR="00C71057" w:rsidRDefault="00C71057" w:rsidP="00C71057">
            <w:pPr>
              <w:pStyle w:val="ab"/>
              <w:ind w:left="0"/>
            </w:pPr>
            <w:r>
              <w:rPr>
                <w:rFonts w:hint="eastAsia"/>
              </w:rPr>
              <w:t>说明</w:t>
            </w:r>
          </w:p>
        </w:tc>
      </w:tr>
      <w:tr w:rsidR="00890095" w:rsidTr="005A3FEE">
        <w:tc>
          <w:tcPr>
            <w:tcW w:w="2031" w:type="dxa"/>
          </w:tcPr>
          <w:p w:rsidR="00890095" w:rsidRDefault="00890095" w:rsidP="00C71057">
            <w:pPr>
              <w:pStyle w:val="ab"/>
              <w:ind w:left="0"/>
            </w:pPr>
            <w:r>
              <w:rPr>
                <w:rFonts w:hint="eastAsia"/>
              </w:rPr>
              <w:t>操作程序</w:t>
            </w:r>
            <w:r>
              <w:rPr>
                <w:rFonts w:hint="eastAsia"/>
              </w:rPr>
              <w:t>ID</w:t>
            </w:r>
          </w:p>
        </w:tc>
        <w:tc>
          <w:tcPr>
            <w:tcW w:w="836" w:type="dxa"/>
          </w:tcPr>
          <w:p w:rsidR="00890095" w:rsidRDefault="00890095" w:rsidP="00C71057">
            <w:pPr>
              <w:pStyle w:val="ab"/>
              <w:ind w:left="0"/>
            </w:pPr>
            <w:r>
              <w:t>I</w:t>
            </w:r>
            <w:r>
              <w:rPr>
                <w:rFonts w:hint="eastAsia"/>
              </w:rPr>
              <w:t>nt</w:t>
            </w:r>
          </w:p>
        </w:tc>
        <w:tc>
          <w:tcPr>
            <w:tcW w:w="1984" w:type="dxa"/>
          </w:tcPr>
          <w:p w:rsidR="00890095" w:rsidRDefault="00890095" w:rsidP="00C71057">
            <w:pPr>
              <w:pStyle w:val="ab"/>
              <w:ind w:left="0"/>
            </w:pPr>
            <w:r>
              <w:rPr>
                <w:rFonts w:hint="eastAsia"/>
              </w:rPr>
              <w:t>1-15</w:t>
            </w:r>
          </w:p>
        </w:tc>
        <w:tc>
          <w:tcPr>
            <w:tcW w:w="3311" w:type="dxa"/>
          </w:tcPr>
          <w:p w:rsidR="00890095" w:rsidRDefault="00890095" w:rsidP="00C71057">
            <w:pPr>
              <w:pStyle w:val="ab"/>
              <w:ind w:left="0"/>
            </w:pPr>
            <w:r>
              <w:rPr>
                <w:rFonts w:hint="eastAsia"/>
              </w:rPr>
              <w:t>最多</w:t>
            </w:r>
            <w:r>
              <w:rPr>
                <w:rFonts w:hint="eastAsia"/>
              </w:rPr>
              <w:t>15</w:t>
            </w:r>
            <w:r>
              <w:rPr>
                <w:rFonts w:hint="eastAsia"/>
              </w:rPr>
              <w:t>个可以选择的程序</w:t>
            </w:r>
            <w:r w:rsidR="008A0979">
              <w:rPr>
                <w:rFonts w:hint="eastAsia"/>
              </w:rPr>
              <w:t>，主键</w:t>
            </w:r>
          </w:p>
        </w:tc>
      </w:tr>
      <w:tr w:rsidR="00C71057" w:rsidTr="005A3FEE">
        <w:tc>
          <w:tcPr>
            <w:tcW w:w="2031" w:type="dxa"/>
          </w:tcPr>
          <w:p w:rsidR="00C71057" w:rsidRDefault="007F7108" w:rsidP="00C71057">
            <w:pPr>
              <w:pStyle w:val="ab"/>
              <w:ind w:left="0"/>
              <w:rPr>
                <w:rStyle w:val="af4"/>
              </w:rPr>
            </w:pPr>
            <w:hyperlink w:anchor="_血小板参数" w:history="1">
              <w:r w:rsidR="00C71057" w:rsidRPr="003F1C41">
                <w:rPr>
                  <w:rStyle w:val="af4"/>
                  <w:rFonts w:hint="eastAsia"/>
                </w:rPr>
                <w:t>血小板</w:t>
              </w:r>
            </w:hyperlink>
          </w:p>
          <w:p w:rsidR="000D64B5" w:rsidRDefault="000D64B5" w:rsidP="00C71057">
            <w:pPr>
              <w:pStyle w:val="ab"/>
              <w:ind w:left="0"/>
            </w:pPr>
            <w:r w:rsidRPr="00747608">
              <w:rPr>
                <w:rFonts w:hint="eastAsia"/>
              </w:rPr>
              <w:t>Platelet</w:t>
            </w:r>
          </w:p>
        </w:tc>
        <w:tc>
          <w:tcPr>
            <w:tcW w:w="836" w:type="dxa"/>
          </w:tcPr>
          <w:p w:rsidR="00C71057" w:rsidRDefault="00C71057" w:rsidP="00C71057">
            <w:pPr>
              <w:pStyle w:val="ab"/>
              <w:ind w:left="0"/>
            </w:pPr>
            <w:r>
              <w:t>I</w:t>
            </w:r>
            <w:r>
              <w:rPr>
                <w:rFonts w:hint="eastAsia"/>
              </w:rPr>
              <w:t>nt</w:t>
            </w:r>
          </w:p>
        </w:tc>
        <w:tc>
          <w:tcPr>
            <w:tcW w:w="1984" w:type="dxa"/>
          </w:tcPr>
          <w:p w:rsidR="000C1387" w:rsidRDefault="00C71057">
            <w:pPr>
              <w:pStyle w:val="ab"/>
              <w:ind w:left="0"/>
            </w:pPr>
            <w:r>
              <w:rPr>
                <w:rFonts w:hint="eastAsia"/>
              </w:rPr>
              <w:t>0-6</w:t>
            </w:r>
          </w:p>
        </w:tc>
        <w:tc>
          <w:tcPr>
            <w:tcW w:w="3311" w:type="dxa"/>
          </w:tcPr>
          <w:p w:rsidR="00C71057" w:rsidRDefault="00C71057" w:rsidP="00C71057">
            <w:pPr>
              <w:pStyle w:val="ab"/>
              <w:ind w:left="0"/>
            </w:pPr>
            <w:r>
              <w:rPr>
                <w:rFonts w:hint="eastAsia"/>
              </w:rPr>
              <w:t>0</w:t>
            </w:r>
            <w:r>
              <w:rPr>
                <w:rFonts w:hint="eastAsia"/>
              </w:rPr>
              <w:t>表示无，</w:t>
            </w:r>
            <w:r>
              <w:rPr>
                <w:rFonts w:hint="eastAsia"/>
              </w:rPr>
              <w:t>1-6</w:t>
            </w:r>
            <w:r>
              <w:rPr>
                <w:rFonts w:hint="eastAsia"/>
              </w:rPr>
              <w:t>表示</w:t>
            </w:r>
            <w:r>
              <w:rPr>
                <w:rFonts w:hint="eastAsia"/>
              </w:rPr>
              <w:t>PL1-PL6</w:t>
            </w:r>
            <w:r w:rsidR="001571C2">
              <w:rPr>
                <w:rFonts w:hint="eastAsia"/>
              </w:rPr>
              <w:t>，</w:t>
            </w:r>
            <w:r w:rsidR="000446F6">
              <w:rPr>
                <w:rFonts w:hint="eastAsia"/>
              </w:rPr>
              <w:t>外键和</w:t>
            </w:r>
            <w:r w:rsidR="000446F6">
              <w:rPr>
                <w:rFonts w:hint="eastAsia"/>
              </w:rPr>
              <w:t>P</w:t>
            </w:r>
            <w:r w:rsidR="000446F6" w:rsidRPr="00A92E93">
              <w:t>latelet</w:t>
            </w:r>
            <w:r w:rsidR="000446F6">
              <w:rPr>
                <w:rFonts w:hint="eastAsia"/>
              </w:rPr>
              <w:t>Param_Table</w:t>
            </w:r>
            <w:r w:rsidR="000446F6">
              <w:rPr>
                <w:rFonts w:hint="eastAsia"/>
              </w:rPr>
              <w:t>的</w:t>
            </w:r>
            <w:r w:rsidR="000446F6">
              <w:rPr>
                <w:rFonts w:hint="eastAsia"/>
              </w:rPr>
              <w:t>ProgramLevel</w:t>
            </w:r>
            <w:r w:rsidR="000446F6">
              <w:rPr>
                <w:rFonts w:hint="eastAsia"/>
              </w:rPr>
              <w:t>关联</w:t>
            </w:r>
          </w:p>
        </w:tc>
      </w:tr>
      <w:tr w:rsidR="00C71057" w:rsidTr="005A3FEE">
        <w:tc>
          <w:tcPr>
            <w:tcW w:w="2031" w:type="dxa"/>
          </w:tcPr>
          <w:p w:rsidR="00C71057" w:rsidRDefault="007F7108" w:rsidP="00C71057">
            <w:pPr>
              <w:pStyle w:val="ab"/>
              <w:ind w:left="0"/>
              <w:rPr>
                <w:rStyle w:val="af4"/>
              </w:rPr>
            </w:pPr>
            <w:hyperlink w:anchor="_血浆参数" w:history="1">
              <w:r w:rsidR="00C71057" w:rsidRPr="003F1C41">
                <w:rPr>
                  <w:rStyle w:val="af4"/>
                  <w:rFonts w:hint="eastAsia"/>
                </w:rPr>
                <w:t>血浆</w:t>
              </w:r>
            </w:hyperlink>
          </w:p>
          <w:p w:rsidR="00747608" w:rsidRDefault="00747608" w:rsidP="00C71057">
            <w:pPr>
              <w:pStyle w:val="ab"/>
              <w:ind w:left="0"/>
            </w:pPr>
            <w:r>
              <w:rPr>
                <w:rFonts w:hint="eastAsia"/>
              </w:rPr>
              <w:t>Plasma</w:t>
            </w:r>
          </w:p>
        </w:tc>
        <w:tc>
          <w:tcPr>
            <w:tcW w:w="836" w:type="dxa"/>
          </w:tcPr>
          <w:p w:rsidR="00C71057" w:rsidRDefault="00C71057" w:rsidP="00C71057">
            <w:pPr>
              <w:pStyle w:val="ab"/>
              <w:ind w:left="0"/>
            </w:pPr>
            <w:r>
              <w:t>I</w:t>
            </w:r>
            <w:r>
              <w:rPr>
                <w:rFonts w:hint="eastAsia"/>
              </w:rPr>
              <w:t>nt</w:t>
            </w:r>
          </w:p>
        </w:tc>
        <w:tc>
          <w:tcPr>
            <w:tcW w:w="1984" w:type="dxa"/>
          </w:tcPr>
          <w:p w:rsidR="00C71057" w:rsidRDefault="00C71057" w:rsidP="00C71057">
            <w:pPr>
              <w:pStyle w:val="ab"/>
              <w:ind w:left="0"/>
            </w:pPr>
            <w:r>
              <w:rPr>
                <w:rFonts w:hint="eastAsia"/>
              </w:rPr>
              <w:t>0-8</w:t>
            </w:r>
          </w:p>
        </w:tc>
        <w:tc>
          <w:tcPr>
            <w:tcW w:w="3311" w:type="dxa"/>
          </w:tcPr>
          <w:p w:rsidR="002701EC" w:rsidRDefault="00C71057" w:rsidP="00C71057">
            <w:pPr>
              <w:pStyle w:val="ab"/>
              <w:ind w:left="0"/>
            </w:pPr>
            <w:r>
              <w:rPr>
                <w:rFonts w:hint="eastAsia"/>
              </w:rPr>
              <w:t>0</w:t>
            </w:r>
            <w:r>
              <w:rPr>
                <w:rFonts w:hint="eastAsia"/>
              </w:rPr>
              <w:t>表示无，</w:t>
            </w:r>
            <w:r>
              <w:rPr>
                <w:rFonts w:hint="eastAsia"/>
              </w:rPr>
              <w:t>1-6</w:t>
            </w:r>
            <w:r>
              <w:rPr>
                <w:rFonts w:hint="eastAsia"/>
              </w:rPr>
              <w:t>表示</w:t>
            </w:r>
            <w:r>
              <w:rPr>
                <w:rFonts w:hint="eastAsia"/>
              </w:rPr>
              <w:t>PL1-PL6</w:t>
            </w:r>
            <w:r>
              <w:rPr>
                <w:rFonts w:hint="eastAsia"/>
              </w:rPr>
              <w:t>，</w:t>
            </w:r>
            <w:r>
              <w:rPr>
                <w:rFonts w:hint="eastAsia"/>
              </w:rPr>
              <w:t>7</w:t>
            </w:r>
            <w:r>
              <w:rPr>
                <w:rFonts w:hint="eastAsia"/>
              </w:rPr>
              <w:t>尽可能多，</w:t>
            </w:r>
            <w:r>
              <w:rPr>
                <w:rFonts w:hint="eastAsia"/>
              </w:rPr>
              <w:t>8</w:t>
            </w:r>
            <w:r>
              <w:rPr>
                <w:rFonts w:hint="eastAsia"/>
              </w:rPr>
              <w:t>尽可能少</w:t>
            </w:r>
            <w:r w:rsidR="002701EC">
              <w:rPr>
                <w:rFonts w:hint="eastAsia"/>
              </w:rPr>
              <w:t>，外键和</w:t>
            </w:r>
            <w:r w:rsidR="00691305">
              <w:rPr>
                <w:rFonts w:hint="eastAsia"/>
              </w:rPr>
              <w:t>PlasmaParam_Table</w:t>
            </w:r>
            <w:r w:rsidR="00691305">
              <w:rPr>
                <w:rFonts w:hint="eastAsia"/>
              </w:rPr>
              <w:t>的</w:t>
            </w:r>
            <w:r w:rsidR="00691305">
              <w:rPr>
                <w:rFonts w:hint="eastAsia"/>
              </w:rPr>
              <w:t>ProgramLevel</w:t>
            </w:r>
            <w:r w:rsidR="00691305">
              <w:rPr>
                <w:rFonts w:hint="eastAsia"/>
              </w:rPr>
              <w:t>关联</w:t>
            </w:r>
          </w:p>
        </w:tc>
      </w:tr>
      <w:tr w:rsidR="00C71057" w:rsidTr="005A3FEE">
        <w:tc>
          <w:tcPr>
            <w:tcW w:w="2031" w:type="dxa"/>
          </w:tcPr>
          <w:p w:rsidR="00C71057" w:rsidRDefault="007F7108" w:rsidP="00C71057">
            <w:pPr>
              <w:pStyle w:val="ab"/>
              <w:ind w:left="0"/>
              <w:rPr>
                <w:rStyle w:val="af4"/>
              </w:rPr>
            </w:pPr>
            <w:hyperlink w:anchor="_红细胞参数" w:history="1">
              <w:r w:rsidR="00C71057" w:rsidRPr="003F1C41">
                <w:rPr>
                  <w:rStyle w:val="af4"/>
                  <w:rFonts w:hint="eastAsia"/>
                </w:rPr>
                <w:t>红细胞</w:t>
              </w:r>
            </w:hyperlink>
          </w:p>
          <w:p w:rsidR="00ED7FC6" w:rsidRPr="00C71057" w:rsidRDefault="00ED7FC6" w:rsidP="00C71057">
            <w:pPr>
              <w:pStyle w:val="ab"/>
              <w:ind w:left="0"/>
            </w:pPr>
            <w:r w:rsidRPr="001E0D22">
              <w:rPr>
                <w:rFonts w:hint="eastAsia"/>
              </w:rPr>
              <w:t>RBC</w:t>
            </w:r>
          </w:p>
        </w:tc>
        <w:tc>
          <w:tcPr>
            <w:tcW w:w="836" w:type="dxa"/>
          </w:tcPr>
          <w:p w:rsidR="00C71057" w:rsidRDefault="00C71057" w:rsidP="00C71057">
            <w:pPr>
              <w:pStyle w:val="ab"/>
              <w:ind w:left="0"/>
            </w:pPr>
            <w:r>
              <w:t>I</w:t>
            </w:r>
            <w:r>
              <w:rPr>
                <w:rFonts w:hint="eastAsia"/>
              </w:rPr>
              <w:t>nt</w:t>
            </w:r>
          </w:p>
        </w:tc>
        <w:tc>
          <w:tcPr>
            <w:tcW w:w="1984" w:type="dxa"/>
          </w:tcPr>
          <w:p w:rsidR="00C71057" w:rsidRDefault="00C71057" w:rsidP="00C71057">
            <w:pPr>
              <w:pStyle w:val="ab"/>
              <w:ind w:left="0"/>
            </w:pPr>
            <w:r>
              <w:rPr>
                <w:rFonts w:hint="eastAsia"/>
              </w:rPr>
              <w:t>0-3</w:t>
            </w:r>
          </w:p>
        </w:tc>
        <w:tc>
          <w:tcPr>
            <w:tcW w:w="3311" w:type="dxa"/>
          </w:tcPr>
          <w:p w:rsidR="00C71057" w:rsidRDefault="00C71057" w:rsidP="00C71057">
            <w:pPr>
              <w:pStyle w:val="ab"/>
              <w:ind w:left="0"/>
            </w:pPr>
            <w:r>
              <w:rPr>
                <w:rFonts w:hint="eastAsia"/>
              </w:rPr>
              <w:t>0</w:t>
            </w:r>
            <w:r>
              <w:rPr>
                <w:rFonts w:hint="eastAsia"/>
              </w:rPr>
              <w:t>表示无，</w:t>
            </w:r>
            <w:r>
              <w:rPr>
                <w:rFonts w:hint="eastAsia"/>
              </w:rPr>
              <w:t>1-3</w:t>
            </w:r>
            <w:r>
              <w:rPr>
                <w:rFonts w:hint="eastAsia"/>
              </w:rPr>
              <w:t>表示</w:t>
            </w:r>
            <w:r>
              <w:rPr>
                <w:rFonts w:hint="eastAsia"/>
              </w:rPr>
              <w:t>RBC1-RBC3</w:t>
            </w:r>
            <w:r w:rsidR="00CC401D">
              <w:rPr>
                <w:rFonts w:hint="eastAsia"/>
              </w:rPr>
              <w:t>，外键和</w:t>
            </w:r>
            <w:r w:rsidR="00CC401D">
              <w:rPr>
                <w:rFonts w:hint="eastAsia"/>
              </w:rPr>
              <w:t>RBCParam_Table</w:t>
            </w:r>
            <w:r w:rsidR="00CC401D">
              <w:rPr>
                <w:rFonts w:hint="eastAsia"/>
              </w:rPr>
              <w:t>的</w:t>
            </w:r>
            <w:r w:rsidR="00CC401D">
              <w:rPr>
                <w:rFonts w:hint="eastAsia"/>
              </w:rPr>
              <w:t>RbcType</w:t>
            </w:r>
            <w:r w:rsidR="00CC401D">
              <w:rPr>
                <w:rFonts w:hint="eastAsia"/>
              </w:rPr>
              <w:t>关联</w:t>
            </w:r>
          </w:p>
        </w:tc>
      </w:tr>
      <w:tr w:rsidR="00C71057" w:rsidTr="005A3FEE">
        <w:tc>
          <w:tcPr>
            <w:tcW w:w="2031" w:type="dxa"/>
          </w:tcPr>
          <w:p w:rsidR="00C71057" w:rsidRDefault="00C71057" w:rsidP="00C71057">
            <w:pPr>
              <w:pStyle w:val="ab"/>
              <w:ind w:left="0"/>
            </w:pPr>
            <w:r>
              <w:rPr>
                <w:rFonts w:hint="eastAsia"/>
              </w:rPr>
              <w:t>血型</w:t>
            </w:r>
            <w:r w:rsidR="00C443D5">
              <w:rPr>
                <w:rFonts w:hint="eastAsia"/>
              </w:rPr>
              <w:t>BloodType</w:t>
            </w:r>
          </w:p>
        </w:tc>
        <w:tc>
          <w:tcPr>
            <w:tcW w:w="836" w:type="dxa"/>
          </w:tcPr>
          <w:p w:rsidR="00C71057" w:rsidRDefault="00C71057" w:rsidP="00C71057">
            <w:pPr>
              <w:pStyle w:val="ab"/>
              <w:ind w:left="0"/>
            </w:pPr>
            <w:r>
              <w:t>I</w:t>
            </w:r>
            <w:r>
              <w:rPr>
                <w:rFonts w:hint="eastAsia"/>
              </w:rPr>
              <w:t>nt</w:t>
            </w:r>
          </w:p>
        </w:tc>
        <w:tc>
          <w:tcPr>
            <w:tcW w:w="1984" w:type="dxa"/>
          </w:tcPr>
          <w:p w:rsidR="00C71057" w:rsidRDefault="00747EA4" w:rsidP="00C71057">
            <w:pPr>
              <w:pStyle w:val="ab"/>
              <w:ind w:left="0"/>
            </w:pPr>
            <w:r>
              <w:rPr>
                <w:rFonts w:hint="eastAsia"/>
              </w:rPr>
              <w:t>0-9</w:t>
            </w:r>
          </w:p>
        </w:tc>
        <w:tc>
          <w:tcPr>
            <w:tcW w:w="3311" w:type="dxa"/>
          </w:tcPr>
          <w:p w:rsidR="00C71057" w:rsidRDefault="004505EE" w:rsidP="00CC401D">
            <w:pPr>
              <w:pStyle w:val="ab"/>
              <w:ind w:left="0"/>
            </w:pPr>
            <w:r>
              <w:rPr>
                <w:rFonts w:hint="eastAsia"/>
              </w:rPr>
              <w:t>默认值：全部，</w:t>
            </w:r>
            <w:r>
              <w:rPr>
                <w:rFonts w:hint="eastAsia"/>
              </w:rPr>
              <w:t>0</w:t>
            </w:r>
            <w:r>
              <w:rPr>
                <w:rFonts w:hint="eastAsia"/>
              </w:rPr>
              <w:t>表示全部，</w:t>
            </w:r>
            <w:r>
              <w:rPr>
                <w:rFonts w:hint="eastAsia"/>
              </w:rPr>
              <w:t>1</w:t>
            </w:r>
            <w:r>
              <w:rPr>
                <w:rFonts w:hint="eastAsia"/>
              </w:rPr>
              <w:t>表示</w:t>
            </w:r>
            <w:r w:rsidR="008C16AD">
              <w:rPr>
                <w:rFonts w:hint="eastAsia"/>
              </w:rPr>
              <w:t>O-/O+</w:t>
            </w:r>
            <w:r w:rsidR="008C16AD">
              <w:rPr>
                <w:rFonts w:hint="eastAsia"/>
              </w:rPr>
              <w:t>，</w:t>
            </w:r>
            <w:r>
              <w:rPr>
                <w:rFonts w:hint="eastAsia"/>
              </w:rPr>
              <w:t>2</w:t>
            </w:r>
            <w:r>
              <w:rPr>
                <w:rFonts w:hint="eastAsia"/>
              </w:rPr>
              <w:t>表示</w:t>
            </w:r>
            <w:r w:rsidR="008C16AD">
              <w:rPr>
                <w:rFonts w:hint="eastAsia"/>
              </w:rPr>
              <w:t>O-</w:t>
            </w:r>
            <w:r w:rsidR="008C16AD">
              <w:rPr>
                <w:rFonts w:hint="eastAsia"/>
              </w:rPr>
              <w:t>，</w:t>
            </w:r>
            <w:r>
              <w:rPr>
                <w:rFonts w:hint="eastAsia"/>
              </w:rPr>
              <w:t>3</w:t>
            </w:r>
            <w:r>
              <w:rPr>
                <w:rFonts w:hint="eastAsia"/>
              </w:rPr>
              <w:t>表示</w:t>
            </w:r>
            <w:r>
              <w:rPr>
                <w:rFonts w:hint="eastAsia"/>
              </w:rPr>
              <w:t>O-/O+/A-/A+</w:t>
            </w:r>
            <w:r>
              <w:rPr>
                <w:rFonts w:hint="eastAsia"/>
              </w:rPr>
              <w:t>，</w:t>
            </w:r>
            <w:r>
              <w:rPr>
                <w:rFonts w:hint="eastAsia"/>
              </w:rPr>
              <w:t>4</w:t>
            </w:r>
            <w:r>
              <w:rPr>
                <w:rFonts w:hint="eastAsia"/>
              </w:rPr>
              <w:t>表示</w:t>
            </w:r>
            <w:r>
              <w:rPr>
                <w:rFonts w:hint="eastAsia"/>
              </w:rPr>
              <w:t>O-/O+/B-/B+</w:t>
            </w:r>
            <w:r>
              <w:rPr>
                <w:rFonts w:hint="eastAsia"/>
              </w:rPr>
              <w:t>，</w:t>
            </w:r>
            <w:r>
              <w:rPr>
                <w:rFonts w:hint="eastAsia"/>
              </w:rPr>
              <w:t>5</w:t>
            </w:r>
            <w:r>
              <w:rPr>
                <w:rFonts w:hint="eastAsia"/>
              </w:rPr>
              <w:t>表示</w:t>
            </w:r>
            <w:r w:rsidR="003C3893">
              <w:rPr>
                <w:rFonts w:hint="eastAsia"/>
              </w:rPr>
              <w:t>O-/O+/A-/A+/B-/B+</w:t>
            </w:r>
            <w:r w:rsidR="003C3893">
              <w:rPr>
                <w:rFonts w:hint="eastAsia"/>
              </w:rPr>
              <w:t>，</w:t>
            </w:r>
            <w:r w:rsidR="003C3893">
              <w:rPr>
                <w:rFonts w:hint="eastAsia"/>
              </w:rPr>
              <w:t>6</w:t>
            </w:r>
            <w:r w:rsidR="003C3893">
              <w:rPr>
                <w:rFonts w:hint="eastAsia"/>
              </w:rPr>
              <w:t>表示</w:t>
            </w:r>
            <w:r w:rsidR="003C3893">
              <w:rPr>
                <w:rFonts w:hint="eastAsia"/>
              </w:rPr>
              <w:t>O-/A-</w:t>
            </w:r>
            <w:r w:rsidR="003C3893">
              <w:rPr>
                <w:rFonts w:hint="eastAsia"/>
              </w:rPr>
              <w:t>，</w:t>
            </w:r>
            <w:r w:rsidR="003C3893">
              <w:rPr>
                <w:rFonts w:hint="eastAsia"/>
              </w:rPr>
              <w:t>A-/A+</w:t>
            </w:r>
            <w:r w:rsidR="003C3893">
              <w:rPr>
                <w:rFonts w:hint="eastAsia"/>
              </w:rPr>
              <w:t>，</w:t>
            </w:r>
            <w:r w:rsidR="00DF6D10">
              <w:rPr>
                <w:rFonts w:hint="eastAsia"/>
              </w:rPr>
              <w:t>7</w:t>
            </w:r>
            <w:r w:rsidR="00DF6D10">
              <w:rPr>
                <w:rFonts w:hint="eastAsia"/>
              </w:rPr>
              <w:t>表示</w:t>
            </w:r>
            <w:r w:rsidR="003C3893">
              <w:rPr>
                <w:rFonts w:hint="eastAsia"/>
              </w:rPr>
              <w:t>A/A+/B-/B+/AB-/AB+</w:t>
            </w:r>
            <w:r w:rsidR="003C3893">
              <w:rPr>
                <w:rFonts w:hint="eastAsia"/>
              </w:rPr>
              <w:t>，</w:t>
            </w:r>
            <w:r w:rsidR="00DF6D10">
              <w:rPr>
                <w:rFonts w:hint="eastAsia"/>
              </w:rPr>
              <w:t>8</w:t>
            </w:r>
            <w:r w:rsidR="00DF6D10">
              <w:rPr>
                <w:rFonts w:hint="eastAsia"/>
              </w:rPr>
              <w:t>表示</w:t>
            </w:r>
            <w:r w:rsidR="003C3893">
              <w:rPr>
                <w:rFonts w:hint="eastAsia"/>
              </w:rPr>
              <w:t>B-/B+</w:t>
            </w:r>
            <w:r w:rsidR="003C3893">
              <w:rPr>
                <w:rFonts w:hint="eastAsia"/>
              </w:rPr>
              <w:t>，</w:t>
            </w:r>
            <w:r w:rsidR="00DF6D10">
              <w:rPr>
                <w:rFonts w:hint="eastAsia"/>
              </w:rPr>
              <w:t>9</w:t>
            </w:r>
            <w:r w:rsidR="00E55535">
              <w:rPr>
                <w:rFonts w:hint="eastAsia"/>
              </w:rPr>
              <w:t>表示</w:t>
            </w:r>
            <w:r w:rsidR="003C3893">
              <w:rPr>
                <w:rFonts w:hint="eastAsia"/>
              </w:rPr>
              <w:t>AB-/AB+</w:t>
            </w:r>
          </w:p>
        </w:tc>
      </w:tr>
      <w:tr w:rsidR="0047590F" w:rsidTr="005A3FEE">
        <w:tc>
          <w:tcPr>
            <w:tcW w:w="2031" w:type="dxa"/>
          </w:tcPr>
          <w:p w:rsidR="0047590F" w:rsidRDefault="0047590F" w:rsidP="00C71057">
            <w:pPr>
              <w:pStyle w:val="ab"/>
              <w:ind w:left="0"/>
            </w:pPr>
            <w:r>
              <w:rPr>
                <w:rFonts w:hint="eastAsia"/>
              </w:rPr>
              <w:lastRenderedPageBreak/>
              <w:t>时间</w:t>
            </w:r>
          </w:p>
          <w:p w:rsidR="009D18AE" w:rsidRDefault="009D18AE" w:rsidP="00C71057">
            <w:pPr>
              <w:pStyle w:val="ab"/>
              <w:ind w:left="0"/>
            </w:pPr>
            <w:r>
              <w:rPr>
                <w:rFonts w:hint="eastAsia"/>
              </w:rPr>
              <w:t>Time</w:t>
            </w:r>
          </w:p>
        </w:tc>
        <w:tc>
          <w:tcPr>
            <w:tcW w:w="836" w:type="dxa"/>
          </w:tcPr>
          <w:p w:rsidR="0047590F" w:rsidRDefault="0047590F" w:rsidP="00C71057">
            <w:pPr>
              <w:pStyle w:val="ab"/>
              <w:ind w:left="0"/>
            </w:pPr>
            <w:r>
              <w:t>I</w:t>
            </w:r>
            <w:r>
              <w:rPr>
                <w:rFonts w:hint="eastAsia"/>
              </w:rPr>
              <w:t>nt</w:t>
            </w:r>
          </w:p>
        </w:tc>
        <w:tc>
          <w:tcPr>
            <w:tcW w:w="1984" w:type="dxa"/>
          </w:tcPr>
          <w:p w:rsidR="0047590F" w:rsidRDefault="0047590F" w:rsidP="00C71057">
            <w:pPr>
              <w:pStyle w:val="ab"/>
              <w:ind w:left="0"/>
            </w:pPr>
            <w:r>
              <w:rPr>
                <w:rFonts w:hint="eastAsia"/>
              </w:rPr>
              <w:t>10-150</w:t>
            </w:r>
          </w:p>
        </w:tc>
        <w:tc>
          <w:tcPr>
            <w:tcW w:w="3311" w:type="dxa"/>
          </w:tcPr>
          <w:p w:rsidR="00D24256" w:rsidRDefault="0047590F" w:rsidP="00C71057">
            <w:pPr>
              <w:pStyle w:val="ab"/>
              <w:ind w:left="0"/>
              <w:rPr>
                <w:ins w:id="50" w:author="Admin" w:date="2013-07-08T18:11:00Z"/>
              </w:rPr>
            </w:pPr>
            <w:r>
              <w:rPr>
                <w:rFonts w:hint="eastAsia"/>
              </w:rPr>
              <w:t>默认</w:t>
            </w:r>
            <w:r>
              <w:rPr>
                <w:rFonts w:hint="eastAsia"/>
              </w:rPr>
              <w:t>120</w:t>
            </w:r>
            <w:r w:rsidR="008C16AD">
              <w:rPr>
                <w:rFonts w:hint="eastAsia"/>
              </w:rPr>
              <w:t>，单位分钟，键盘输入，不使用</w:t>
            </w:r>
            <w:r>
              <w:rPr>
                <w:rFonts w:hint="eastAsia"/>
              </w:rPr>
              <w:t>的操作程序输入</w:t>
            </w:r>
            <w:r>
              <w:rPr>
                <w:rFonts w:hint="eastAsia"/>
              </w:rPr>
              <w:t>10</w:t>
            </w:r>
            <w:r>
              <w:rPr>
                <w:rFonts w:hint="eastAsia"/>
              </w:rPr>
              <w:t>分钟</w:t>
            </w:r>
          </w:p>
          <w:p w:rsidR="00992722" w:rsidRPr="00C36513" w:rsidRDefault="00A3333F" w:rsidP="00C71057">
            <w:pPr>
              <w:pStyle w:val="ab"/>
              <w:ind w:left="0"/>
            </w:pPr>
            <w:r>
              <w:rPr>
                <w:rFonts w:hint="eastAsia"/>
              </w:rPr>
              <w:t>手动输入，当操作范围时出现提示，具体提示框后续加上。</w:t>
            </w:r>
          </w:p>
        </w:tc>
      </w:tr>
    </w:tbl>
    <w:p w:rsidR="00C71057" w:rsidRPr="00DF517D" w:rsidRDefault="00C71057" w:rsidP="00C71057">
      <w:pPr>
        <w:pStyle w:val="ab"/>
        <w:ind w:left="360"/>
      </w:pPr>
    </w:p>
    <w:p w:rsidR="002C2FCD" w:rsidRDefault="00C71057" w:rsidP="002C2FCD">
      <w:pPr>
        <w:pStyle w:val="ab"/>
        <w:numPr>
          <w:ilvl w:val="0"/>
          <w:numId w:val="13"/>
        </w:numPr>
      </w:pPr>
      <w:r>
        <w:rPr>
          <w:rFonts w:hint="eastAsia"/>
        </w:rPr>
        <w:t>API</w:t>
      </w:r>
      <w:r>
        <w:rPr>
          <w:rFonts w:hint="eastAsia"/>
        </w:rPr>
        <w:t>设计</w:t>
      </w:r>
    </w:p>
    <w:p w:rsidR="002C2FCD" w:rsidRDefault="002C2FCD" w:rsidP="002C2FCD">
      <w:pPr>
        <w:pStyle w:val="ab"/>
        <w:ind w:left="360"/>
      </w:pPr>
      <w:r>
        <w:rPr>
          <w:rFonts w:hint="eastAsia"/>
        </w:rPr>
        <w:t>void Get</w:t>
      </w:r>
      <w:r w:rsidR="00936CD9">
        <w:rPr>
          <w:rFonts w:hint="eastAsia"/>
        </w:rPr>
        <w:t>O</w:t>
      </w:r>
      <w:r w:rsidR="00936CD9" w:rsidRPr="00936CD9">
        <w:t>ptimal</w:t>
      </w:r>
      <w:r w:rsidR="00936CD9">
        <w:rPr>
          <w:rFonts w:hint="eastAsia"/>
        </w:rPr>
        <w:t>PG</w:t>
      </w:r>
      <w:r>
        <w:rPr>
          <w:rFonts w:hint="eastAsia"/>
        </w:rPr>
        <w:t xml:space="preserve">Param(String type, </w:t>
      </w:r>
      <w:r w:rsidR="005A3FEE">
        <w:rPr>
          <w:rFonts w:hint="eastAsia"/>
        </w:rPr>
        <w:t>void</w:t>
      </w:r>
      <w:r>
        <w:rPr>
          <w:rFonts w:hint="eastAsia"/>
        </w:rPr>
        <w:t xml:space="preserve"> *value);</w:t>
      </w:r>
    </w:p>
    <w:p w:rsidR="002C2FCD" w:rsidRPr="00864B78" w:rsidRDefault="002C2FCD" w:rsidP="002C2FCD">
      <w:pPr>
        <w:pStyle w:val="ab"/>
        <w:ind w:left="360"/>
      </w:pPr>
      <w:r>
        <w:rPr>
          <w:rFonts w:hint="eastAsia"/>
        </w:rPr>
        <w:t>bool Set</w:t>
      </w:r>
      <w:r w:rsidR="00936CD9">
        <w:rPr>
          <w:rFonts w:hint="eastAsia"/>
        </w:rPr>
        <w:t>OptimalPG</w:t>
      </w:r>
      <w:r w:rsidR="005A3FEE">
        <w:rPr>
          <w:rFonts w:hint="eastAsia"/>
        </w:rPr>
        <w:t>Param(String type, void</w:t>
      </w:r>
      <w:r>
        <w:rPr>
          <w:rFonts w:hint="eastAsia"/>
        </w:rPr>
        <w:t xml:space="preserve"> *value);</w:t>
      </w:r>
    </w:p>
    <w:p w:rsidR="00BD3DE6" w:rsidRDefault="002C2FCD" w:rsidP="00F656A0">
      <w:pPr>
        <w:pStyle w:val="ab"/>
        <w:ind w:left="360"/>
      </w:pPr>
      <w:r>
        <w:rPr>
          <w:rFonts w:hint="eastAsia"/>
        </w:rPr>
        <w:t>说明：</w:t>
      </w:r>
      <w:r>
        <w:rPr>
          <w:rFonts w:hint="eastAsia"/>
        </w:rPr>
        <w:t>type</w:t>
      </w:r>
      <w:r>
        <w:rPr>
          <w:rFonts w:hint="eastAsia"/>
        </w:rPr>
        <w:t>指字段名，</w:t>
      </w:r>
      <w:r>
        <w:rPr>
          <w:rFonts w:hint="eastAsia"/>
        </w:rPr>
        <w:t>value</w:t>
      </w:r>
      <w:r>
        <w:rPr>
          <w:rFonts w:hint="eastAsia"/>
        </w:rPr>
        <w:t>指有效输入</w:t>
      </w:r>
      <w:r w:rsidR="00D319CB">
        <w:rPr>
          <w:rFonts w:hint="eastAsia"/>
        </w:rPr>
        <w:t>/</w:t>
      </w:r>
      <w:r w:rsidR="00D319CB">
        <w:rPr>
          <w:rFonts w:hint="eastAsia"/>
        </w:rPr>
        <w:t>输出</w:t>
      </w:r>
    </w:p>
    <w:p w:rsidR="005710DA" w:rsidRDefault="005710DA" w:rsidP="005710DA">
      <w:pPr>
        <w:pStyle w:val="ab"/>
        <w:numPr>
          <w:ilvl w:val="0"/>
          <w:numId w:val="13"/>
        </w:numPr>
      </w:pPr>
      <w:r>
        <w:rPr>
          <w:rFonts w:hint="eastAsia"/>
        </w:rPr>
        <w:t>界面</w:t>
      </w:r>
    </w:p>
    <w:p w:rsidR="008C16AD" w:rsidRDefault="008C16AD" w:rsidP="008C16AD">
      <w:pPr>
        <w:pStyle w:val="ab"/>
        <w:ind w:left="360"/>
      </w:pPr>
      <w:r>
        <w:rPr>
          <w:rFonts w:hint="eastAsia"/>
        </w:rPr>
        <w:t>概述：</w:t>
      </w:r>
      <w:r w:rsidR="008262A9">
        <w:rPr>
          <w:rFonts w:hint="eastAsia"/>
        </w:rPr>
        <w:t>在配置主界面上点击“程序优先次序”时进入，在本界面你可以指定要采集的</w:t>
      </w:r>
      <w:r w:rsidR="008262A9">
        <w:rPr>
          <w:rFonts w:hint="eastAsia"/>
        </w:rPr>
        <w:t>15</w:t>
      </w:r>
      <w:r w:rsidR="008262A9">
        <w:rPr>
          <w:rFonts w:hint="eastAsia"/>
        </w:rPr>
        <w:t>种组合清单以及每个操作程序允许的最长操作时间，优先级最高的在最上面。</w:t>
      </w:r>
    </w:p>
    <w:p w:rsidR="005710DA" w:rsidRDefault="005710DA" w:rsidP="005710DA">
      <w:pPr>
        <w:pStyle w:val="ab"/>
        <w:ind w:left="360"/>
      </w:pPr>
      <w:r>
        <w:rPr>
          <w:noProof/>
        </w:rPr>
        <w:drawing>
          <wp:inline distT="0" distB="0" distL="0" distR="0">
            <wp:extent cx="5238750" cy="3914775"/>
            <wp:effectExtent l="0" t="0" r="0" b="952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238750" cy="3914775"/>
                    </a:xfrm>
                    <a:prstGeom prst="rect">
                      <a:avLst/>
                    </a:prstGeom>
                  </pic:spPr>
                </pic:pic>
              </a:graphicData>
            </a:graphic>
          </wp:inline>
        </w:drawing>
      </w:r>
    </w:p>
    <w:p w:rsidR="00105924" w:rsidRDefault="00105924" w:rsidP="00105924">
      <w:pPr>
        <w:pStyle w:val="3"/>
      </w:pPr>
      <w:bookmarkStart w:id="51" w:name="_输入献血者信息和确定最优程序"/>
      <w:bookmarkStart w:id="52" w:name="_流速控制表"/>
      <w:bookmarkStart w:id="53" w:name="_Toc362251523"/>
      <w:bookmarkEnd w:id="51"/>
      <w:bookmarkEnd w:id="52"/>
      <w:r>
        <w:rPr>
          <w:rFonts w:hint="eastAsia"/>
        </w:rPr>
        <w:t>流速控制表</w:t>
      </w:r>
      <w:bookmarkEnd w:id="53"/>
      <w:ins w:id="54" w:author="baitangshui" w:date="2013-08-08T16:25:00Z">
        <w:r w:rsidR="00FA34E8">
          <w:rPr>
            <w:rFonts w:hint="eastAsia"/>
          </w:rPr>
          <w:t>（需要单独建立</w:t>
        </w:r>
        <w:r w:rsidR="005C49A5">
          <w:rPr>
            <w:rFonts w:hint="eastAsia"/>
          </w:rPr>
          <w:t>两个</w:t>
        </w:r>
        <w:r w:rsidR="00FA34E8">
          <w:rPr>
            <w:rFonts w:hint="eastAsia"/>
          </w:rPr>
          <w:t>个表，保存几条</w:t>
        </w:r>
        <w:r w:rsidR="00FA34E8">
          <w:rPr>
            <w:rFonts w:hint="eastAsia"/>
          </w:rPr>
          <w:t>level</w:t>
        </w:r>
        <w:r w:rsidR="00FA34E8">
          <w:rPr>
            <w:rFonts w:hint="eastAsia"/>
          </w:rPr>
          <w:t>曲线参数</w:t>
        </w:r>
        <w:r w:rsidR="005C49A5">
          <w:rPr>
            <w:rFonts w:hint="eastAsia"/>
          </w:rPr>
          <w:t>，包括抽取和会输的</w:t>
        </w:r>
        <w:r w:rsidR="005C49A5">
          <w:rPr>
            <w:rFonts w:hint="eastAsia"/>
          </w:rPr>
          <w:t>level</w:t>
        </w:r>
      </w:ins>
      <w:ins w:id="55" w:author="baitangshui" w:date="2013-08-08T16:26:00Z">
        <w:r w:rsidR="005C49A5">
          <w:rPr>
            <w:rFonts w:hint="eastAsia"/>
          </w:rPr>
          <w:t>曲线参数</w:t>
        </w:r>
      </w:ins>
      <w:ins w:id="56" w:author="baitangshui" w:date="2013-08-08T16:25:00Z">
        <w:r w:rsidR="00FA34E8">
          <w:rPr>
            <w:rFonts w:hint="eastAsia"/>
          </w:rPr>
          <w:t>）</w:t>
        </w:r>
      </w:ins>
    </w:p>
    <w:p w:rsidR="00A11A92" w:rsidRDefault="00E67F24" w:rsidP="00A11A92">
      <w:r>
        <w:rPr>
          <w:rFonts w:hint="eastAsia"/>
        </w:rPr>
        <w:t>Trima</w:t>
      </w:r>
      <w:r>
        <w:rPr>
          <w:rFonts w:hint="eastAsia"/>
        </w:rPr>
        <w:t>中</w:t>
      </w:r>
      <w:r w:rsidR="006C1F14">
        <w:rPr>
          <w:rFonts w:hint="eastAsia"/>
        </w:rPr>
        <w:t>AC</w:t>
      </w:r>
      <w:r w:rsidR="006C1F14">
        <w:rPr>
          <w:rFonts w:hint="eastAsia"/>
        </w:rPr>
        <w:t>流速</w:t>
      </w:r>
      <w:r w:rsidR="00A11A92" w:rsidRPr="00A11A92">
        <w:t>默认选择</w:t>
      </w:r>
      <w:r w:rsidR="00A11A92" w:rsidRPr="00A11A92">
        <w:t>1 mL/min/L TBV</w:t>
      </w:r>
      <w:r w:rsidR="00A11A92" w:rsidRPr="00A11A92">
        <w:t>，最大流速限制</w:t>
      </w:r>
      <w:r w:rsidR="00A11A92" w:rsidRPr="00A11A92">
        <w:t>1.2</w:t>
      </w:r>
      <w:r w:rsidR="00D3310C">
        <w:rPr>
          <w:rFonts w:hint="eastAsia"/>
        </w:rPr>
        <w:t>，还有</w:t>
      </w:r>
      <w:hyperlink w:anchor="_献血者参数" w:history="1">
        <w:r w:rsidR="00D3310C" w:rsidRPr="00F71D38">
          <w:rPr>
            <w:rStyle w:val="af4"/>
            <w:rFonts w:hint="eastAsia"/>
          </w:rPr>
          <w:t>献血者参数</w:t>
        </w:r>
      </w:hyperlink>
      <w:r w:rsidR="00D3310C">
        <w:rPr>
          <w:rFonts w:hint="eastAsia"/>
        </w:rPr>
        <w:t>中的抗凝剂速度一起决定。</w:t>
      </w:r>
    </w:p>
    <w:p w:rsidR="00A11A92" w:rsidRDefault="00A11A92" w:rsidP="00A11A92">
      <w:r>
        <w:rPr>
          <w:rFonts w:hint="eastAsia"/>
        </w:rPr>
        <w:t>最大采血速率由</w:t>
      </w:r>
      <w:r w:rsidR="00D3310C">
        <w:rPr>
          <w:rFonts w:hint="eastAsia"/>
        </w:rPr>
        <w:t>献血者参数</w:t>
      </w:r>
      <w:r>
        <w:rPr>
          <w:rFonts w:hint="eastAsia"/>
        </w:rPr>
        <w:t>中的</w:t>
      </w:r>
      <w:r w:rsidR="005A090A">
        <w:rPr>
          <w:rFonts w:hint="eastAsia"/>
        </w:rPr>
        <w:t>最大采血速率和抽取管理共同约束管理</w:t>
      </w:r>
    </w:p>
    <w:p w:rsidR="00144C1F" w:rsidRPr="00144C1F" w:rsidRDefault="005A090A" w:rsidP="00A11A92">
      <w:r>
        <w:rPr>
          <w:rFonts w:hint="eastAsia"/>
        </w:rPr>
        <w:t>最大</w:t>
      </w:r>
      <w:r w:rsidR="00144C1F">
        <w:rPr>
          <w:rFonts w:hint="eastAsia"/>
        </w:rPr>
        <w:t>回血速率由献血者参数中的回输管理。</w:t>
      </w:r>
    </w:p>
    <w:p w:rsidR="006C1F14" w:rsidRPr="006C1F14" w:rsidRDefault="006C1F14" w:rsidP="006C1F14"/>
    <w:tbl>
      <w:tblPr>
        <w:tblStyle w:val="af3"/>
        <w:tblW w:w="0" w:type="auto"/>
        <w:tblLook w:val="04A0" w:firstRow="1" w:lastRow="0" w:firstColumn="1" w:lastColumn="0" w:noHBand="0" w:noVBand="1"/>
      </w:tblPr>
      <w:tblGrid>
        <w:gridCol w:w="2840"/>
        <w:gridCol w:w="2841"/>
        <w:gridCol w:w="2841"/>
      </w:tblGrid>
      <w:tr w:rsidR="00105924" w:rsidTr="00105924">
        <w:tc>
          <w:tcPr>
            <w:tcW w:w="2840" w:type="dxa"/>
          </w:tcPr>
          <w:p w:rsidR="00105924" w:rsidRDefault="006C1F14" w:rsidP="00105924">
            <w:r>
              <w:rPr>
                <w:rFonts w:hint="eastAsia"/>
              </w:rPr>
              <w:t>字段</w:t>
            </w:r>
          </w:p>
        </w:tc>
        <w:tc>
          <w:tcPr>
            <w:tcW w:w="2841" w:type="dxa"/>
          </w:tcPr>
          <w:p w:rsidR="00105924" w:rsidRDefault="006C1F14" w:rsidP="00105924">
            <w:r>
              <w:rPr>
                <w:rFonts w:hint="eastAsia"/>
              </w:rPr>
              <w:t>类型</w:t>
            </w:r>
          </w:p>
        </w:tc>
        <w:tc>
          <w:tcPr>
            <w:tcW w:w="2841" w:type="dxa"/>
          </w:tcPr>
          <w:p w:rsidR="00105924" w:rsidRDefault="006C1F14" w:rsidP="00105924">
            <w:r>
              <w:rPr>
                <w:rFonts w:hint="eastAsia"/>
              </w:rPr>
              <w:t>说明</w:t>
            </w:r>
          </w:p>
        </w:tc>
      </w:tr>
      <w:tr w:rsidR="006C1F14" w:rsidTr="00105924">
        <w:tc>
          <w:tcPr>
            <w:tcW w:w="2840" w:type="dxa"/>
          </w:tcPr>
          <w:p w:rsidR="006C1F14" w:rsidRDefault="006C1F14" w:rsidP="00105924">
            <w:r>
              <w:rPr>
                <w:rFonts w:hint="eastAsia"/>
              </w:rPr>
              <w:t>ID</w:t>
            </w:r>
          </w:p>
        </w:tc>
        <w:tc>
          <w:tcPr>
            <w:tcW w:w="2841" w:type="dxa"/>
          </w:tcPr>
          <w:p w:rsidR="006C1F14" w:rsidRDefault="006C1F14" w:rsidP="00105924">
            <w:r>
              <w:t>I</w:t>
            </w:r>
            <w:r>
              <w:rPr>
                <w:rFonts w:hint="eastAsia"/>
              </w:rPr>
              <w:t>nt</w:t>
            </w:r>
          </w:p>
        </w:tc>
        <w:tc>
          <w:tcPr>
            <w:tcW w:w="2841" w:type="dxa"/>
          </w:tcPr>
          <w:p w:rsidR="006C1F14" w:rsidRDefault="006C1F14" w:rsidP="00105924">
            <w:r>
              <w:rPr>
                <w:rFonts w:hint="eastAsia"/>
              </w:rPr>
              <w:t>主键</w:t>
            </w:r>
          </w:p>
        </w:tc>
      </w:tr>
      <w:tr w:rsidR="00105924" w:rsidTr="00105924">
        <w:tc>
          <w:tcPr>
            <w:tcW w:w="2840" w:type="dxa"/>
          </w:tcPr>
          <w:p w:rsidR="00105924" w:rsidRDefault="006C1F14" w:rsidP="00105924">
            <w:r>
              <w:rPr>
                <w:rFonts w:hint="eastAsia"/>
              </w:rPr>
              <w:t>采血速度最大值</w:t>
            </w:r>
            <w:r>
              <w:rPr>
                <w:rFonts w:hint="eastAsia"/>
              </w:rPr>
              <w:t>MaxTakenSpeed</w:t>
            </w:r>
          </w:p>
        </w:tc>
        <w:tc>
          <w:tcPr>
            <w:tcW w:w="2841" w:type="dxa"/>
          </w:tcPr>
          <w:p w:rsidR="00105924" w:rsidRDefault="006C1F14" w:rsidP="00105924">
            <w:r>
              <w:t>F</w:t>
            </w:r>
            <w:r>
              <w:rPr>
                <w:rFonts w:hint="eastAsia"/>
              </w:rPr>
              <w:t>loat</w:t>
            </w:r>
          </w:p>
        </w:tc>
        <w:tc>
          <w:tcPr>
            <w:tcW w:w="2841" w:type="dxa"/>
          </w:tcPr>
          <w:p w:rsidR="00105924" w:rsidRDefault="00A11A92" w:rsidP="00105924">
            <w:r>
              <w:rPr>
                <w:rFonts w:hint="eastAsia"/>
              </w:rPr>
              <w:t>单位</w:t>
            </w:r>
            <w:r>
              <w:rPr>
                <w:rFonts w:hint="eastAsia"/>
              </w:rPr>
              <w:t>mL/</w:t>
            </w:r>
            <w:r w:rsidR="002F6068">
              <w:rPr>
                <w:rFonts w:hint="eastAsia"/>
              </w:rPr>
              <w:t>min</w:t>
            </w:r>
          </w:p>
        </w:tc>
      </w:tr>
      <w:tr w:rsidR="00105924" w:rsidTr="00105924">
        <w:tc>
          <w:tcPr>
            <w:tcW w:w="2840" w:type="dxa"/>
          </w:tcPr>
          <w:p w:rsidR="00105924" w:rsidRDefault="006C1F14" w:rsidP="00105924">
            <w:r>
              <w:rPr>
                <w:rFonts w:hint="eastAsia"/>
              </w:rPr>
              <w:lastRenderedPageBreak/>
              <w:t>回血速度最大值</w:t>
            </w:r>
          </w:p>
          <w:p w:rsidR="006C1F14" w:rsidRDefault="006C1F14" w:rsidP="00105924">
            <w:r>
              <w:rPr>
                <w:rFonts w:hint="eastAsia"/>
              </w:rPr>
              <w:t>MaxBackSpeed</w:t>
            </w:r>
          </w:p>
        </w:tc>
        <w:tc>
          <w:tcPr>
            <w:tcW w:w="2841" w:type="dxa"/>
          </w:tcPr>
          <w:p w:rsidR="00105924" w:rsidRDefault="006C1F14" w:rsidP="00105924">
            <w:r>
              <w:t>F</w:t>
            </w:r>
            <w:r>
              <w:rPr>
                <w:rFonts w:hint="eastAsia"/>
              </w:rPr>
              <w:t>loat</w:t>
            </w:r>
          </w:p>
        </w:tc>
        <w:tc>
          <w:tcPr>
            <w:tcW w:w="2841" w:type="dxa"/>
          </w:tcPr>
          <w:p w:rsidR="00105924" w:rsidRDefault="002F6068" w:rsidP="00105924">
            <w:r>
              <w:rPr>
                <w:rFonts w:hint="eastAsia"/>
              </w:rPr>
              <w:t>单位</w:t>
            </w:r>
            <w:r>
              <w:rPr>
                <w:rFonts w:hint="eastAsia"/>
              </w:rPr>
              <w:t>mL/min</w:t>
            </w:r>
          </w:p>
        </w:tc>
      </w:tr>
      <w:tr w:rsidR="006C1F14" w:rsidTr="00105924">
        <w:tc>
          <w:tcPr>
            <w:tcW w:w="2840" w:type="dxa"/>
          </w:tcPr>
          <w:p w:rsidR="006C1F14" w:rsidRDefault="006C1F14" w:rsidP="00105924">
            <w:r>
              <w:rPr>
                <w:rFonts w:hint="eastAsia"/>
              </w:rPr>
              <w:t>抗凝剂速度最大值</w:t>
            </w:r>
          </w:p>
          <w:p w:rsidR="006C1F14" w:rsidRDefault="006C1F14" w:rsidP="00105924">
            <w:r>
              <w:rPr>
                <w:rFonts w:hint="eastAsia"/>
              </w:rPr>
              <w:t>MaxACSpeed</w:t>
            </w:r>
          </w:p>
        </w:tc>
        <w:tc>
          <w:tcPr>
            <w:tcW w:w="2841" w:type="dxa"/>
          </w:tcPr>
          <w:p w:rsidR="006C1F14" w:rsidRDefault="006C1F14" w:rsidP="00105924">
            <w:r>
              <w:rPr>
                <w:rFonts w:hint="eastAsia"/>
              </w:rPr>
              <w:t>Float</w:t>
            </w:r>
          </w:p>
        </w:tc>
        <w:tc>
          <w:tcPr>
            <w:tcW w:w="2841" w:type="dxa"/>
          </w:tcPr>
          <w:p w:rsidR="006C1F14" w:rsidRDefault="002F6068" w:rsidP="00105924">
            <w:r>
              <w:rPr>
                <w:rFonts w:hint="eastAsia"/>
              </w:rPr>
              <w:t>单位</w:t>
            </w:r>
            <w:r>
              <w:rPr>
                <w:rFonts w:hint="eastAsia"/>
              </w:rPr>
              <w:t>mL/min</w:t>
            </w:r>
          </w:p>
        </w:tc>
      </w:tr>
    </w:tbl>
    <w:p w:rsidR="00105924" w:rsidRDefault="00105924" w:rsidP="00105924"/>
    <w:p w:rsidR="00144C1F" w:rsidRDefault="00144C1F" w:rsidP="00144C1F">
      <w:pPr>
        <w:keepNext/>
      </w:pPr>
      <w:r>
        <w:rPr>
          <w:noProof/>
        </w:rPr>
        <w:drawing>
          <wp:inline distT="0" distB="0" distL="0" distR="0">
            <wp:extent cx="5274310" cy="2715293"/>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274310" cy="2715293"/>
                    </a:xfrm>
                    <a:prstGeom prst="rect">
                      <a:avLst/>
                    </a:prstGeom>
                  </pic:spPr>
                </pic:pic>
              </a:graphicData>
            </a:graphic>
          </wp:inline>
        </w:drawing>
      </w:r>
    </w:p>
    <w:p w:rsidR="00144C1F" w:rsidRDefault="00144C1F" w:rsidP="00144C1F">
      <w:pPr>
        <w:pStyle w:val="a5"/>
        <w:jc w:val="center"/>
      </w:pPr>
      <w:r>
        <w:t xml:space="preserve">Figure </w:t>
      </w:r>
      <w:r w:rsidR="00415C53">
        <w:fldChar w:fldCharType="begin"/>
      </w:r>
      <w:r w:rsidR="00427B93">
        <w:instrText xml:space="preserve"> SEQ Figure \* ARABIC </w:instrText>
      </w:r>
      <w:r w:rsidR="00415C53">
        <w:fldChar w:fldCharType="separate"/>
      </w:r>
      <w:r w:rsidR="00924869">
        <w:rPr>
          <w:noProof/>
        </w:rPr>
        <w:t>9</w:t>
      </w:r>
      <w:r w:rsidR="00415C53">
        <w:rPr>
          <w:noProof/>
        </w:rPr>
        <w:fldChar w:fldCharType="end"/>
      </w:r>
      <w:r>
        <w:rPr>
          <w:rFonts w:hint="eastAsia"/>
        </w:rPr>
        <w:t>抽取管理</w:t>
      </w:r>
    </w:p>
    <w:p w:rsidR="00144C1F" w:rsidRDefault="00144C1F" w:rsidP="00144C1F">
      <w:pPr>
        <w:keepNext/>
      </w:pPr>
      <w:r>
        <w:rPr>
          <w:noProof/>
        </w:rPr>
        <w:drawing>
          <wp:inline distT="0" distB="0" distL="0" distR="0">
            <wp:extent cx="5274310" cy="2872179"/>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274310" cy="2872179"/>
                    </a:xfrm>
                    <a:prstGeom prst="rect">
                      <a:avLst/>
                    </a:prstGeom>
                  </pic:spPr>
                </pic:pic>
              </a:graphicData>
            </a:graphic>
          </wp:inline>
        </w:drawing>
      </w:r>
    </w:p>
    <w:p w:rsidR="00144C1F" w:rsidRPr="00144C1F" w:rsidRDefault="00144C1F" w:rsidP="00144C1F">
      <w:pPr>
        <w:pStyle w:val="a5"/>
        <w:jc w:val="center"/>
      </w:pPr>
      <w:r>
        <w:t xml:space="preserve">Figure </w:t>
      </w:r>
      <w:r w:rsidR="00415C53">
        <w:fldChar w:fldCharType="begin"/>
      </w:r>
      <w:r w:rsidR="00427B93">
        <w:instrText xml:space="preserve"> SEQ Figure \* ARABIC </w:instrText>
      </w:r>
      <w:r w:rsidR="00415C53">
        <w:fldChar w:fldCharType="separate"/>
      </w:r>
      <w:r w:rsidR="00924869">
        <w:rPr>
          <w:noProof/>
        </w:rPr>
        <w:t>10</w:t>
      </w:r>
      <w:r w:rsidR="00415C53">
        <w:rPr>
          <w:noProof/>
        </w:rPr>
        <w:fldChar w:fldCharType="end"/>
      </w:r>
      <w:r>
        <w:rPr>
          <w:rFonts w:hint="eastAsia"/>
        </w:rPr>
        <w:t>回输管理</w:t>
      </w:r>
    </w:p>
    <w:p w:rsidR="00F656A0" w:rsidRDefault="00C119A5" w:rsidP="00C119A5">
      <w:pPr>
        <w:pStyle w:val="1"/>
      </w:pPr>
      <w:bookmarkStart w:id="57" w:name="_Toc362251524"/>
      <w:r>
        <w:rPr>
          <w:rFonts w:hint="eastAsia"/>
        </w:rPr>
        <w:t>输入献血者信息和确定最优程序</w:t>
      </w:r>
      <w:bookmarkEnd w:id="57"/>
    </w:p>
    <w:p w:rsidR="00BC3C41" w:rsidRPr="00BC3C41" w:rsidRDefault="00D57572" w:rsidP="00BC3C41">
      <w:pPr>
        <w:pStyle w:val="2"/>
      </w:pPr>
      <w:bookmarkStart w:id="58" w:name="_Toc362251525"/>
      <w:r>
        <w:rPr>
          <w:rFonts w:hint="eastAsia"/>
        </w:rPr>
        <w:t>设计思路</w:t>
      </w:r>
      <w:bookmarkEnd w:id="58"/>
    </w:p>
    <w:p w:rsidR="0066037A" w:rsidRDefault="00D57572" w:rsidP="0066037A">
      <w:r>
        <w:rPr>
          <w:rFonts w:hint="eastAsia"/>
        </w:rPr>
        <w:t>根据输入的献血者信息，结合中心配置库的配置表选出最优的操作程序</w:t>
      </w:r>
      <w:r w:rsidR="00BC3C41">
        <w:rPr>
          <w:rFonts w:hint="eastAsia"/>
        </w:rPr>
        <w:t>，</w:t>
      </w:r>
      <w:r w:rsidR="00C67BA2">
        <w:rPr>
          <w:rFonts w:hint="eastAsia"/>
        </w:rPr>
        <w:t>将中控程序中需要的参数存入程序参数表中去，当用户启动采集时将表中的参数传递到中控。</w:t>
      </w:r>
    </w:p>
    <w:p w:rsidR="0066037A" w:rsidRPr="0066037A" w:rsidRDefault="0066037A" w:rsidP="0066037A"/>
    <w:p w:rsidR="007658DB" w:rsidRDefault="007658DB" w:rsidP="007658DB">
      <w:pPr>
        <w:pStyle w:val="2"/>
      </w:pPr>
      <w:bookmarkStart w:id="59" w:name="_数据通信"/>
      <w:bookmarkStart w:id="60" w:name="_Toc362251526"/>
      <w:bookmarkEnd w:id="59"/>
      <w:r>
        <w:rPr>
          <w:rFonts w:hint="eastAsia"/>
        </w:rPr>
        <w:lastRenderedPageBreak/>
        <w:t>数据</w:t>
      </w:r>
      <w:r w:rsidR="009E7C1B">
        <w:rPr>
          <w:rFonts w:hint="eastAsia"/>
        </w:rPr>
        <w:t>通信</w:t>
      </w:r>
      <w:bookmarkEnd w:id="60"/>
    </w:p>
    <w:p w:rsidR="004A3C9C" w:rsidRPr="003E0067" w:rsidRDefault="001C492A" w:rsidP="004A3C9C">
      <w:r>
        <w:rPr>
          <w:rFonts w:hint="eastAsia"/>
        </w:rPr>
        <w:t>指令协议参考上下位通讯协议。</w:t>
      </w:r>
      <w:bookmarkStart w:id="61" w:name="_流程图"/>
      <w:bookmarkEnd w:id="61"/>
      <w:r w:rsidR="003E0067">
        <w:rPr>
          <w:rFonts w:hint="eastAsia"/>
        </w:rPr>
        <w:t>详细参考工控</w:t>
      </w:r>
      <w:r w:rsidR="003E0067">
        <w:rPr>
          <w:rFonts w:hint="eastAsia"/>
        </w:rPr>
        <w:t>/</w:t>
      </w:r>
      <w:r w:rsidR="003E0067">
        <w:rPr>
          <w:rFonts w:hint="eastAsia"/>
        </w:rPr>
        <w:t>中控指令协议。</w:t>
      </w:r>
    </w:p>
    <w:p w:rsidR="004A3C9C" w:rsidRDefault="004A3C9C" w:rsidP="004A3C9C">
      <w:pPr>
        <w:pStyle w:val="2"/>
      </w:pPr>
      <w:bookmarkStart w:id="62" w:name="_流程图_1"/>
      <w:bookmarkStart w:id="63" w:name="_Toc362251527"/>
      <w:bookmarkEnd w:id="62"/>
      <w:r>
        <w:rPr>
          <w:rFonts w:hint="eastAsia"/>
        </w:rPr>
        <w:t>流程图</w:t>
      </w:r>
      <w:bookmarkEnd w:id="63"/>
    </w:p>
    <w:p w:rsidR="004A3C9C" w:rsidRDefault="004A3C9C" w:rsidP="004A3C9C"/>
    <w:p w:rsidR="002C0767" w:rsidRDefault="00BF7F91" w:rsidP="00481B70">
      <w:pPr>
        <w:jc w:val="center"/>
      </w:pPr>
      <w:r>
        <w:object w:dxaOrig="9721" w:dyaOrig="22239">
          <v:shape id="_x0000_i1026" type="#_x0000_t75" style="width:305pt;height:696.9pt" o:ole="">
            <v:imagedata r:id="rId30" o:title=""/>
          </v:shape>
          <o:OLEObject Type="Embed" ProgID="Visio.Drawing.11" ShapeID="_x0000_i1026" DrawAspect="Content" ObjectID="_1443858241" r:id="rId31"/>
        </w:object>
      </w:r>
    </w:p>
    <w:p w:rsidR="002C0767" w:rsidRDefault="002C0767" w:rsidP="002C0767">
      <w:r>
        <w:rPr>
          <w:rFonts w:hint="eastAsia"/>
        </w:rPr>
        <w:lastRenderedPageBreak/>
        <w:t>Method1:</w:t>
      </w:r>
    </w:p>
    <w:p w:rsidR="000678DE" w:rsidRDefault="000678DE" w:rsidP="002C0767">
      <w:pPr>
        <w:ind w:firstLineChars="200" w:firstLine="440"/>
      </w:pPr>
      <w:r>
        <w:rPr>
          <w:rFonts w:hint="eastAsia"/>
        </w:rPr>
        <w:t>全血容量</w:t>
      </w:r>
      <w:r>
        <w:rPr>
          <w:rFonts w:hint="eastAsia"/>
        </w:rPr>
        <w:t>(TBV)</w:t>
      </w:r>
      <w:r>
        <w:rPr>
          <w:rFonts w:hint="eastAsia"/>
        </w:rPr>
        <w:t>和全血浆</w:t>
      </w:r>
      <w:r>
        <w:rPr>
          <w:rFonts w:hint="eastAsia"/>
        </w:rPr>
        <w:t>(TPV)</w:t>
      </w:r>
      <w:r>
        <w:rPr>
          <w:rFonts w:hint="eastAsia"/>
        </w:rPr>
        <w:t>容量计算：</w:t>
      </w:r>
    </w:p>
    <w:p w:rsidR="000678DE" w:rsidRDefault="000678DE" w:rsidP="000678DE">
      <w:pPr>
        <w:spacing w:line="360" w:lineRule="auto"/>
        <w:ind w:firstLine="420"/>
      </w:pPr>
      <w:r>
        <w:rPr>
          <w:rFonts w:hint="eastAsia"/>
        </w:rPr>
        <w:t>采用</w:t>
      </w:r>
      <w:r>
        <w:rPr>
          <w:rFonts w:hint="eastAsia"/>
        </w:rPr>
        <w:t>Nadler</w:t>
      </w:r>
      <w:r>
        <w:rPr>
          <w:rFonts w:hint="eastAsia"/>
        </w:rPr>
        <w:t>公式：</w:t>
      </w:r>
    </w:p>
    <w:p w:rsidR="000678DE" w:rsidRDefault="000678DE" w:rsidP="000678DE">
      <w:pPr>
        <w:spacing w:line="360" w:lineRule="auto"/>
        <w:ind w:left="420" w:firstLine="420"/>
      </w:pPr>
      <w:r>
        <w:rPr>
          <w:rFonts w:hint="eastAsia"/>
        </w:rPr>
        <w:t>1</w:t>
      </w:r>
      <w:r>
        <w:rPr>
          <w:rFonts w:hint="eastAsia"/>
        </w:rPr>
        <w:t>）男性：</w:t>
      </w:r>
      <w:r>
        <w:rPr>
          <w:rFonts w:hint="eastAsia"/>
        </w:rPr>
        <w:t>TBV</w:t>
      </w:r>
      <w:r>
        <w:rPr>
          <w:rFonts w:hint="eastAsia"/>
        </w:rPr>
        <w:t>（</w:t>
      </w:r>
      <w:r>
        <w:rPr>
          <w:rFonts w:hint="eastAsia"/>
        </w:rPr>
        <w:t>ml</w:t>
      </w:r>
      <w:r>
        <w:rPr>
          <w:rFonts w:hint="eastAsia"/>
        </w:rPr>
        <w:t>）</w:t>
      </w:r>
      <w:r>
        <w:rPr>
          <w:rFonts w:hint="eastAsia"/>
        </w:rPr>
        <w:t>=</w:t>
      </w:r>
      <w:r>
        <w:rPr>
          <w:rFonts w:hint="eastAsia"/>
        </w:rPr>
        <w:t>（</w:t>
      </w:r>
      <w:r>
        <w:rPr>
          <w:rFonts w:hint="eastAsia"/>
        </w:rPr>
        <w:t>0.006012</w:t>
      </w:r>
      <w:r>
        <w:rPr>
          <w:rFonts w:hint="eastAsia"/>
        </w:rPr>
        <w:t>×身高）</w:t>
      </w:r>
      <w:r>
        <w:rPr>
          <w:rFonts w:hint="eastAsia"/>
        </w:rPr>
        <w:t>/</w:t>
      </w:r>
      <w:r>
        <w:rPr>
          <w:rFonts w:hint="eastAsia"/>
        </w:rPr>
        <w:t>（</w:t>
      </w:r>
      <w:r>
        <w:rPr>
          <w:rFonts w:hint="eastAsia"/>
        </w:rPr>
        <w:t>14.6</w:t>
      </w:r>
      <w:r>
        <w:rPr>
          <w:rFonts w:hint="eastAsia"/>
        </w:rPr>
        <w:t>×体重）</w:t>
      </w:r>
      <w:r>
        <w:rPr>
          <w:rFonts w:hint="eastAsia"/>
        </w:rPr>
        <w:t>+604</w:t>
      </w:r>
    </w:p>
    <w:p w:rsidR="000678DE" w:rsidRDefault="000678DE" w:rsidP="000678DE">
      <w:pPr>
        <w:spacing w:line="360" w:lineRule="auto"/>
        <w:ind w:left="420" w:firstLine="420"/>
      </w:pPr>
      <w:r>
        <w:rPr>
          <w:rFonts w:hint="eastAsia"/>
        </w:rPr>
        <w:t>2</w:t>
      </w:r>
      <w:r>
        <w:rPr>
          <w:rFonts w:hint="eastAsia"/>
        </w:rPr>
        <w:t>）女性：</w:t>
      </w:r>
      <w:r>
        <w:rPr>
          <w:rFonts w:hint="eastAsia"/>
        </w:rPr>
        <w:t>TBV</w:t>
      </w:r>
      <w:r>
        <w:rPr>
          <w:rFonts w:hint="eastAsia"/>
        </w:rPr>
        <w:t>（</w:t>
      </w:r>
      <w:r>
        <w:rPr>
          <w:rFonts w:hint="eastAsia"/>
        </w:rPr>
        <w:t>ml</w:t>
      </w:r>
      <w:r>
        <w:rPr>
          <w:rFonts w:hint="eastAsia"/>
        </w:rPr>
        <w:t>）</w:t>
      </w:r>
      <w:r>
        <w:rPr>
          <w:rFonts w:hint="eastAsia"/>
        </w:rPr>
        <w:t>=</w:t>
      </w:r>
      <w:r>
        <w:rPr>
          <w:rFonts w:hint="eastAsia"/>
        </w:rPr>
        <w:t>（</w:t>
      </w:r>
      <w:r>
        <w:rPr>
          <w:rFonts w:hint="eastAsia"/>
        </w:rPr>
        <w:t>0.005835</w:t>
      </w:r>
      <w:r>
        <w:rPr>
          <w:rFonts w:hint="eastAsia"/>
        </w:rPr>
        <w:t>×身高）</w:t>
      </w:r>
      <w:r>
        <w:rPr>
          <w:rFonts w:hint="eastAsia"/>
        </w:rPr>
        <w:t>/</w:t>
      </w:r>
      <w:r>
        <w:rPr>
          <w:rFonts w:hint="eastAsia"/>
        </w:rPr>
        <w:t>（</w:t>
      </w:r>
      <w:r>
        <w:rPr>
          <w:rFonts w:hint="eastAsia"/>
        </w:rPr>
        <w:t>15.0</w:t>
      </w:r>
      <w:r>
        <w:rPr>
          <w:rFonts w:hint="eastAsia"/>
        </w:rPr>
        <w:t>×体重）</w:t>
      </w:r>
      <w:r>
        <w:rPr>
          <w:rFonts w:hint="eastAsia"/>
        </w:rPr>
        <w:t>+183</w:t>
      </w:r>
    </w:p>
    <w:p w:rsidR="000678DE" w:rsidRDefault="000678DE" w:rsidP="000678DE">
      <w:pPr>
        <w:spacing w:line="360" w:lineRule="auto"/>
        <w:ind w:firstLine="420"/>
      </w:pPr>
      <w:r>
        <w:rPr>
          <w:rFonts w:hint="eastAsia"/>
        </w:rPr>
        <w:t>身高单位为英寸，体重单位为磅。</w:t>
      </w:r>
    </w:p>
    <w:p w:rsidR="000678DE" w:rsidRPr="001C5D14" w:rsidRDefault="000678DE" w:rsidP="000678DE">
      <w:pPr>
        <w:spacing w:line="360" w:lineRule="auto"/>
        <w:ind w:firstLine="420"/>
      </w:pPr>
      <w:r w:rsidRPr="001C5D14">
        <w:rPr>
          <w:rFonts w:hint="eastAsia"/>
          <w:bCs/>
        </w:rPr>
        <w:t>计算</w:t>
      </w:r>
      <w:r w:rsidRPr="001C5D14">
        <w:rPr>
          <w:bCs/>
        </w:rPr>
        <w:t>TPV</w:t>
      </w:r>
      <w:r w:rsidRPr="001C5D14">
        <w:rPr>
          <w:rFonts w:hint="eastAsia"/>
          <w:bCs/>
        </w:rPr>
        <w:t>数值公式为：</w:t>
      </w:r>
    </w:p>
    <w:p w:rsidR="000678DE" w:rsidRDefault="000678DE" w:rsidP="000678DE">
      <w:pPr>
        <w:spacing w:line="360" w:lineRule="auto"/>
        <w:ind w:firstLine="420"/>
      </w:pPr>
      <w:r w:rsidRPr="001C5D14">
        <w:t xml:space="preserve"> TPV</w:t>
      </w:r>
      <w:r w:rsidRPr="001C5D14">
        <w:rPr>
          <w:rFonts w:hint="eastAsia"/>
        </w:rPr>
        <w:t>（</w:t>
      </w:r>
      <w:r w:rsidRPr="001C5D14">
        <w:t>ml</w:t>
      </w:r>
      <w:r w:rsidRPr="001C5D14">
        <w:rPr>
          <w:rFonts w:hint="eastAsia"/>
        </w:rPr>
        <w:t>）</w:t>
      </w:r>
      <w:r w:rsidRPr="001C5D14">
        <w:t>=</w:t>
      </w:r>
      <w:r w:rsidRPr="001C5D14">
        <w:rPr>
          <w:rFonts w:hint="eastAsia"/>
        </w:rPr>
        <w:t>（</w:t>
      </w:r>
      <w:r w:rsidRPr="001C5D14">
        <w:t>1-</w:t>
      </w:r>
      <w:r w:rsidRPr="001C5D14">
        <w:rPr>
          <w:rFonts w:hint="eastAsia"/>
        </w:rPr>
        <w:t>红细胞比容）×</w:t>
      </w:r>
      <w:r w:rsidRPr="001C5D14">
        <w:t>TBV</w:t>
      </w:r>
      <w:r w:rsidRPr="001C5D14">
        <w:rPr>
          <w:rFonts w:hint="eastAsia"/>
        </w:rPr>
        <w:t>（</w:t>
      </w:r>
      <w:r w:rsidRPr="001C5D14">
        <w:t>ml</w:t>
      </w:r>
      <w:r w:rsidRPr="001C5D14">
        <w:rPr>
          <w:rFonts w:hint="eastAsia"/>
        </w:rPr>
        <w:t>）</w:t>
      </w:r>
    </w:p>
    <w:p w:rsidR="00481B70" w:rsidRDefault="00481B70" w:rsidP="00481B70">
      <w:pPr>
        <w:spacing w:line="360" w:lineRule="auto"/>
        <w:rPr>
          <w:ins w:id="64" w:author="baitangshui" w:date="2013-08-08T17:12:00Z"/>
        </w:rPr>
      </w:pPr>
      <w:r>
        <w:rPr>
          <w:rFonts w:hint="eastAsia"/>
        </w:rPr>
        <w:t>Method2:</w:t>
      </w:r>
    </w:p>
    <w:p w:rsidR="00E673F0" w:rsidRDefault="00E673F0" w:rsidP="00481B70">
      <w:pPr>
        <w:spacing w:line="360" w:lineRule="auto"/>
        <w:rPr>
          <w:ins w:id="65" w:author="baitangshui" w:date="2013-08-08T17:12:00Z"/>
        </w:rPr>
      </w:pPr>
      <w:ins w:id="66" w:author="baitangshui" w:date="2013-08-08T17:12:00Z">
        <w:r>
          <w:rPr>
            <w:rFonts w:hint="eastAsia"/>
          </w:rPr>
          <w:tab/>
        </w:r>
        <w:r>
          <w:rPr>
            <w:rFonts w:hint="eastAsia"/>
          </w:rPr>
          <w:t>还有一个最大、最小采血量的限制，需要和总的采集流程的采血量进行比较</w:t>
        </w:r>
      </w:ins>
    </w:p>
    <w:p w:rsidR="00E673F0" w:rsidRDefault="00E673F0" w:rsidP="00481B70">
      <w:pPr>
        <w:spacing w:line="360" w:lineRule="auto"/>
        <w:rPr>
          <w:ins w:id="67" w:author="baitangshui" w:date="2013-08-08T17:13:00Z"/>
        </w:rPr>
      </w:pPr>
      <w:ins w:id="68" w:author="baitangshui" w:date="2013-08-08T17:12:00Z">
        <w:r>
          <w:rPr>
            <w:rFonts w:hint="eastAsia"/>
          </w:rPr>
          <w:tab/>
        </w:r>
        <w:r>
          <w:rPr>
            <w:rFonts w:hint="eastAsia"/>
          </w:rPr>
          <w:t>（</w:t>
        </w:r>
      </w:ins>
      <w:ins w:id="69" w:author="baitangshui" w:date="2013-08-08T17:13:00Z">
        <w:r>
          <w:rPr>
            <w:rFonts w:hint="eastAsia"/>
          </w:rPr>
          <w:t>血小板采血量</w:t>
        </w:r>
        <w:r>
          <w:rPr>
            <w:rFonts w:hint="eastAsia"/>
          </w:rPr>
          <w:t>+</w:t>
        </w:r>
        <w:r>
          <w:rPr>
            <w:rFonts w:hint="eastAsia"/>
          </w:rPr>
          <w:t>血浆采血量</w:t>
        </w:r>
        <w:r>
          <w:rPr>
            <w:rFonts w:hint="eastAsia"/>
          </w:rPr>
          <w:t>+</w:t>
        </w:r>
        <w:r>
          <w:rPr>
            <w:rFonts w:hint="eastAsia"/>
          </w:rPr>
          <w:t>红细胞采血量</w:t>
        </w:r>
      </w:ins>
      <w:ins w:id="70" w:author="baitangshui" w:date="2013-08-08T17:12:00Z">
        <w:r>
          <w:rPr>
            <w:rFonts w:hint="eastAsia"/>
          </w:rPr>
          <w:t>）</w:t>
        </w:r>
      </w:ins>
      <w:ins w:id="71" w:author="baitangshui" w:date="2013-08-08T17:13:00Z">
        <w:r w:rsidR="00360CED">
          <w:rPr>
            <w:rFonts w:hint="eastAsia"/>
          </w:rPr>
          <w:t>？（最大</w:t>
        </w:r>
        <w:r w:rsidR="00360CED">
          <w:rPr>
            <w:rFonts w:hint="eastAsia"/>
          </w:rPr>
          <w:t>/</w:t>
        </w:r>
        <w:r w:rsidR="00360CED">
          <w:rPr>
            <w:rFonts w:hint="eastAsia"/>
          </w:rPr>
          <w:t>最小</w:t>
        </w:r>
        <w:r w:rsidR="00360CED">
          <w:rPr>
            <w:rFonts w:hint="eastAsia"/>
          </w:rPr>
          <w:t xml:space="preserve"> </w:t>
        </w:r>
        <w:r w:rsidR="00360CED">
          <w:rPr>
            <w:rFonts w:hint="eastAsia"/>
          </w:rPr>
          <w:t>采血量）</w:t>
        </w:r>
      </w:ins>
    </w:p>
    <w:p w:rsidR="005A5B56" w:rsidRPr="00E673F0" w:rsidRDefault="005A5B56" w:rsidP="00481B70">
      <w:pPr>
        <w:spacing w:line="360" w:lineRule="auto"/>
      </w:pPr>
      <w:ins w:id="72" w:author="baitangshui" w:date="2013-08-08T17:14:00Z">
        <w:r>
          <w:rPr>
            <w:rFonts w:hint="eastAsia"/>
          </w:rPr>
          <w:t>这一步就可以</w:t>
        </w:r>
        <w:r>
          <w:rPr>
            <w:rFonts w:hint="eastAsia"/>
          </w:rPr>
          <w:t>pass</w:t>
        </w:r>
        <w:r>
          <w:rPr>
            <w:rFonts w:hint="eastAsia"/>
          </w:rPr>
          <w:t>掉一部分选择</w:t>
        </w:r>
      </w:ins>
    </w:p>
    <w:p w:rsidR="00B812DD" w:rsidRDefault="00B812DD" w:rsidP="00481B70">
      <w:pPr>
        <w:spacing w:line="360" w:lineRule="auto"/>
      </w:pPr>
      <w:r>
        <w:rPr>
          <w:rFonts w:hint="eastAsia"/>
        </w:rPr>
        <w:tab/>
      </w:r>
      <w:r>
        <w:rPr>
          <w:rFonts w:hint="eastAsia"/>
        </w:rPr>
        <w:t>需要采集的血小板容量计算：</w:t>
      </w:r>
    </w:p>
    <w:p w:rsidR="00B812DD" w:rsidRPr="00B812DD" w:rsidRDefault="00B812DD" w:rsidP="00481B70">
      <w:pPr>
        <w:spacing w:line="360" w:lineRule="auto"/>
      </w:pPr>
      <w:r>
        <w:rPr>
          <w:rFonts w:hint="eastAsia"/>
        </w:rPr>
        <w:tab/>
      </w:r>
      <w:r>
        <w:rPr>
          <w:rFonts w:hint="eastAsia"/>
        </w:rPr>
        <w:t>根据中心配置中</w:t>
      </w:r>
      <w:hyperlink w:anchor="_血小板参数" w:history="1">
        <w:r w:rsidRPr="00682DB4">
          <w:rPr>
            <w:rStyle w:val="af4"/>
            <w:rFonts w:hint="eastAsia"/>
          </w:rPr>
          <w:t>血小板参数</w:t>
        </w:r>
      </w:hyperlink>
      <w:r w:rsidR="001D64C5">
        <w:rPr>
          <w:rFonts w:hint="eastAsia"/>
        </w:rPr>
        <w:t>中</w:t>
      </w:r>
      <w:r>
        <w:rPr>
          <w:rFonts w:hint="eastAsia"/>
        </w:rPr>
        <w:t>的容量来确定需要的容量。</w:t>
      </w:r>
    </w:p>
    <w:p w:rsidR="00036896" w:rsidRDefault="00036896" w:rsidP="001D64C5">
      <w:pPr>
        <w:spacing w:line="360" w:lineRule="auto"/>
        <w:rPr>
          <w:position w:val="-4"/>
        </w:rPr>
      </w:pPr>
      <w:r>
        <w:rPr>
          <w:rFonts w:hint="eastAsia"/>
          <w:position w:val="-4"/>
        </w:rPr>
        <w:tab/>
      </w:r>
      <w:r>
        <w:rPr>
          <w:rFonts w:hint="eastAsia"/>
          <w:position w:val="-4"/>
        </w:rPr>
        <w:t>需要采集的血浆容量计算：</w:t>
      </w:r>
    </w:p>
    <w:p w:rsidR="00036896" w:rsidRDefault="00036896" w:rsidP="001D64C5">
      <w:pPr>
        <w:spacing w:line="360" w:lineRule="auto"/>
      </w:pPr>
      <w:r>
        <w:rPr>
          <w:rFonts w:hint="eastAsia"/>
        </w:rPr>
        <w:tab/>
      </w:r>
      <w:r>
        <w:rPr>
          <w:rFonts w:hint="eastAsia"/>
        </w:rPr>
        <w:t>根据中心配置中</w:t>
      </w:r>
      <w:hyperlink w:anchor="_血浆参数" w:history="1">
        <w:r w:rsidRPr="004B4B9A">
          <w:rPr>
            <w:rStyle w:val="af4"/>
            <w:rFonts w:hint="eastAsia"/>
          </w:rPr>
          <w:t>血浆参数</w:t>
        </w:r>
      </w:hyperlink>
      <w:r>
        <w:rPr>
          <w:rFonts w:hint="eastAsia"/>
        </w:rPr>
        <w:t>中的容量来确定需要采集的血浆量</w:t>
      </w:r>
      <w:r w:rsidR="00A07487">
        <w:rPr>
          <w:rFonts w:hint="eastAsia"/>
        </w:rPr>
        <w:t>。</w:t>
      </w:r>
    </w:p>
    <w:p w:rsidR="0032333D" w:rsidRDefault="0032333D" w:rsidP="001D64C5">
      <w:pPr>
        <w:spacing w:line="360" w:lineRule="auto"/>
      </w:pPr>
      <w:r>
        <w:rPr>
          <w:rFonts w:hint="eastAsia"/>
        </w:rPr>
        <w:tab/>
      </w:r>
      <w:r>
        <w:rPr>
          <w:rFonts w:hint="eastAsia"/>
        </w:rPr>
        <w:t>需要采集的红细胞容量的计算：</w:t>
      </w:r>
    </w:p>
    <w:p w:rsidR="0032333D" w:rsidRDefault="0032333D" w:rsidP="001D64C5">
      <w:pPr>
        <w:spacing w:line="360" w:lineRule="auto"/>
      </w:pPr>
      <w:r>
        <w:rPr>
          <w:rFonts w:hint="eastAsia"/>
        </w:rPr>
        <w:tab/>
      </w:r>
      <w:r>
        <w:rPr>
          <w:rFonts w:hint="eastAsia"/>
        </w:rPr>
        <w:t>根据中心配置中</w:t>
      </w:r>
      <w:r w:rsidR="00415C53">
        <w:fldChar w:fldCharType="begin"/>
      </w:r>
      <w:ins w:id="73" w:author="baitangshui" w:date="2013-08-08T17:09:00Z">
        <w:r w:rsidR="000B5334">
          <w:instrText>HYPERLINK  \l "</w:instrText>
        </w:r>
        <w:r w:rsidR="000B5334">
          <w:rPr>
            <w:rFonts w:hint="eastAsia"/>
          </w:rPr>
          <w:instrText>_</w:instrText>
        </w:r>
        <w:r w:rsidR="000B5334">
          <w:rPr>
            <w:rFonts w:hint="eastAsia"/>
          </w:rPr>
          <w:instrText>红细胞参数</w:instrText>
        </w:r>
        <w:r w:rsidR="000B5334">
          <w:instrText>"</w:instrText>
        </w:r>
      </w:ins>
      <w:del w:id="74" w:author="baitangshui" w:date="2013-08-08T17:09:00Z">
        <w:r w:rsidR="00415C53" w:rsidDel="000B5334">
          <w:delInstrText>HYPERLINK \l "_</w:delInstrText>
        </w:r>
        <w:r w:rsidR="00415C53" w:rsidDel="000B5334">
          <w:delInstrText>红细胞检测器</w:delInstrText>
        </w:r>
        <w:r w:rsidR="00415C53" w:rsidDel="000B5334">
          <w:delInstrText>"</w:delInstrText>
        </w:r>
      </w:del>
      <w:r w:rsidR="00415C53">
        <w:fldChar w:fldCharType="separate"/>
      </w:r>
      <w:r w:rsidRPr="004B4B9A">
        <w:rPr>
          <w:rStyle w:val="af4"/>
          <w:rFonts w:hint="eastAsia"/>
        </w:rPr>
        <w:t>红细胞参数</w:t>
      </w:r>
      <w:r w:rsidR="00415C53">
        <w:fldChar w:fldCharType="end"/>
      </w:r>
      <w:r>
        <w:rPr>
          <w:rFonts w:hint="eastAsia"/>
        </w:rPr>
        <w:t>中的容量来确定需要采集的红细胞量</w:t>
      </w:r>
    </w:p>
    <w:p w:rsidR="00E4772F" w:rsidRDefault="00E4772F" w:rsidP="001D64C5">
      <w:pPr>
        <w:spacing w:line="360" w:lineRule="auto"/>
        <w:rPr>
          <w:ins w:id="75" w:author="baitangshui" w:date="2013-08-08T17:13:00Z"/>
        </w:rPr>
      </w:pPr>
      <w:r>
        <w:rPr>
          <w:rFonts w:hint="eastAsia"/>
        </w:rPr>
        <w:t>Method3</w:t>
      </w:r>
      <w:r w:rsidR="00F34C96">
        <w:rPr>
          <w:rFonts w:hint="eastAsia"/>
        </w:rPr>
        <w:t>：</w:t>
      </w:r>
    </w:p>
    <w:p w:rsidR="00C07A45" w:rsidRDefault="00C07A45" w:rsidP="00C07A45">
      <w:pPr>
        <w:spacing w:line="360" w:lineRule="auto"/>
        <w:rPr>
          <w:ins w:id="76" w:author="baitangshui" w:date="2013-08-08T17:13:00Z"/>
        </w:rPr>
      </w:pPr>
      <w:ins w:id="77" w:author="baitangshui" w:date="2013-08-08T17:13:00Z">
        <w:r>
          <w:rPr>
            <w:rFonts w:hint="eastAsia"/>
          </w:rPr>
          <w:tab/>
        </w:r>
        <w:r>
          <w:rPr>
            <w:rFonts w:hint="eastAsia"/>
          </w:rPr>
          <w:t>还有一个最大、最小采血量的限制，需要和总的采集流程的采血量进行比较</w:t>
        </w:r>
      </w:ins>
    </w:p>
    <w:p w:rsidR="00C07A45" w:rsidRPr="00E673F0" w:rsidRDefault="00C07A45" w:rsidP="00C07A45">
      <w:pPr>
        <w:spacing w:line="360" w:lineRule="auto"/>
        <w:rPr>
          <w:ins w:id="78" w:author="baitangshui" w:date="2013-08-08T17:13:00Z"/>
        </w:rPr>
      </w:pPr>
      <w:ins w:id="79" w:author="baitangshui" w:date="2013-08-08T17:13:00Z">
        <w:r>
          <w:rPr>
            <w:rFonts w:hint="eastAsia"/>
          </w:rPr>
          <w:tab/>
        </w:r>
        <w:r>
          <w:rPr>
            <w:rFonts w:hint="eastAsia"/>
          </w:rPr>
          <w:t>（血小板采血量</w:t>
        </w:r>
        <w:r>
          <w:rPr>
            <w:rFonts w:hint="eastAsia"/>
          </w:rPr>
          <w:t>+</w:t>
        </w:r>
        <w:r>
          <w:rPr>
            <w:rFonts w:hint="eastAsia"/>
          </w:rPr>
          <w:t>血浆采血量</w:t>
        </w:r>
        <w:r>
          <w:rPr>
            <w:rFonts w:hint="eastAsia"/>
          </w:rPr>
          <w:t>+</w:t>
        </w:r>
        <w:r>
          <w:rPr>
            <w:rFonts w:hint="eastAsia"/>
          </w:rPr>
          <w:t>红细胞采血量）？（最大</w:t>
        </w:r>
        <w:r>
          <w:rPr>
            <w:rFonts w:hint="eastAsia"/>
          </w:rPr>
          <w:t>/</w:t>
        </w:r>
        <w:r>
          <w:rPr>
            <w:rFonts w:hint="eastAsia"/>
          </w:rPr>
          <w:t>最小</w:t>
        </w:r>
        <w:r>
          <w:rPr>
            <w:rFonts w:hint="eastAsia"/>
          </w:rPr>
          <w:t xml:space="preserve"> </w:t>
        </w:r>
        <w:r>
          <w:rPr>
            <w:rFonts w:hint="eastAsia"/>
          </w:rPr>
          <w:t>采血量）</w:t>
        </w:r>
      </w:ins>
    </w:p>
    <w:p w:rsidR="00C07A45" w:rsidRPr="00C07A45" w:rsidRDefault="00C07A45" w:rsidP="001D64C5">
      <w:pPr>
        <w:spacing w:line="360" w:lineRule="auto"/>
      </w:pPr>
    </w:p>
    <w:p w:rsidR="00CD2DB3" w:rsidRDefault="00CD2DB3" w:rsidP="00CD2DB3">
      <w:pPr>
        <w:spacing w:line="360" w:lineRule="auto"/>
        <w:ind w:firstLine="420"/>
      </w:pPr>
      <w:r>
        <w:rPr>
          <w:rFonts w:hint="eastAsia"/>
        </w:rPr>
        <w:t>采集后血小板数计算：</w:t>
      </w:r>
    </w:p>
    <w:p w:rsidR="00CD2DB3" w:rsidRDefault="00CD2DB3" w:rsidP="00CD2DB3">
      <w:pPr>
        <w:spacing w:line="360" w:lineRule="auto"/>
        <w:ind w:leftChars="400" w:left="880" w:firstLineChars="150" w:firstLine="330"/>
      </w:pPr>
      <w:r>
        <w:rPr>
          <w:rFonts w:hint="eastAsia"/>
        </w:rPr>
        <w:t>例：采集前：</w:t>
      </w:r>
      <w:r>
        <w:rPr>
          <w:rFonts w:hint="eastAsia"/>
        </w:rPr>
        <w:t>TBV 5L</w:t>
      </w:r>
      <w:r>
        <w:rPr>
          <w:rFonts w:hint="eastAsia"/>
        </w:rPr>
        <w:t>、</w:t>
      </w:r>
      <w:r>
        <w:rPr>
          <w:rFonts w:hint="eastAsia"/>
        </w:rPr>
        <w:t>Plt</w:t>
      </w:r>
      <w:r>
        <w:rPr>
          <w:rFonts w:hint="eastAsia"/>
        </w:rPr>
        <w:t>浓度</w:t>
      </w:r>
      <w:r>
        <w:rPr>
          <w:rFonts w:hint="eastAsia"/>
        </w:rPr>
        <w:t>250</w:t>
      </w:r>
      <w:r>
        <w:rPr>
          <w:rFonts w:hint="eastAsia"/>
        </w:rPr>
        <w:t>（</w:t>
      </w:r>
      <w:r>
        <w:rPr>
          <w:rFonts w:hint="eastAsia"/>
        </w:rPr>
        <w:t>10</w:t>
      </w:r>
      <w:r w:rsidRPr="00C35C54">
        <w:rPr>
          <w:position w:val="-4"/>
        </w:rPr>
        <w:object w:dxaOrig="139" w:dyaOrig="320">
          <v:shape id="_x0000_i1027" type="#_x0000_t75" style="width:4.1pt;height:16.3pt" o:ole="">
            <v:imagedata r:id="rId32" o:title=""/>
          </v:shape>
          <o:OLEObject Type="Embed" ProgID="Equation.3" ShapeID="_x0000_i1027" DrawAspect="Content" ObjectID="_1443858242" r:id="rId33"/>
        </w:object>
      </w:r>
      <w:r>
        <w:rPr>
          <w:rFonts w:hint="eastAsia"/>
        </w:rPr>
        <w:t>/L</w:t>
      </w:r>
      <w:r>
        <w:rPr>
          <w:rFonts w:hint="eastAsia"/>
        </w:rPr>
        <w:t>）</w:t>
      </w:r>
      <w:r>
        <w:rPr>
          <w:rFonts w:hint="eastAsia"/>
        </w:rPr>
        <w:t>,</w:t>
      </w:r>
      <w:r>
        <w:rPr>
          <w:rFonts w:hint="eastAsia"/>
        </w:rPr>
        <w:t>则</w:t>
      </w:r>
      <w:r>
        <w:rPr>
          <w:rFonts w:hint="eastAsia"/>
        </w:rPr>
        <w:t>Plt</w:t>
      </w:r>
      <w:r>
        <w:rPr>
          <w:rFonts w:hint="eastAsia"/>
        </w:rPr>
        <w:t>数：</w:t>
      </w:r>
      <w:r>
        <w:rPr>
          <w:rFonts w:hint="eastAsia"/>
        </w:rPr>
        <w:t>5L</w:t>
      </w:r>
      <w:r w:rsidRPr="00066565">
        <w:rPr>
          <w:position w:val="-4"/>
        </w:rPr>
        <w:object w:dxaOrig="180" w:dyaOrig="200">
          <v:shape id="_x0000_i1028" type="#_x0000_t75" style="width:8.85pt;height:10.2pt" o:ole="">
            <v:imagedata r:id="rId34" o:title=""/>
          </v:shape>
          <o:OLEObject Type="Embed" ProgID="Equation.3" ShapeID="_x0000_i1028" DrawAspect="Content" ObjectID="_1443858243" r:id="rId35"/>
        </w:object>
      </w:r>
      <w:r>
        <w:rPr>
          <w:rFonts w:hint="eastAsia"/>
        </w:rPr>
        <w:t>250</w:t>
      </w:r>
      <w:r>
        <w:rPr>
          <w:rFonts w:hint="eastAsia"/>
        </w:rPr>
        <w:t>（</w:t>
      </w:r>
      <w:r>
        <w:rPr>
          <w:rFonts w:hint="eastAsia"/>
        </w:rPr>
        <w:t>10</w:t>
      </w:r>
      <w:r w:rsidRPr="00C35C54">
        <w:rPr>
          <w:position w:val="-4"/>
        </w:rPr>
        <w:object w:dxaOrig="139" w:dyaOrig="320">
          <v:shape id="_x0000_i1029" type="#_x0000_t75" style="width:6.8pt;height:16.3pt" o:ole="">
            <v:imagedata r:id="rId36" o:title=""/>
          </v:shape>
          <o:OLEObject Type="Embed" ProgID="Equation.3" ShapeID="_x0000_i1029" DrawAspect="Content" ObjectID="_1443858244" r:id="rId37"/>
        </w:object>
      </w:r>
      <w:r>
        <w:rPr>
          <w:rFonts w:hint="eastAsia"/>
        </w:rPr>
        <w:t>/L</w:t>
      </w:r>
      <w:r>
        <w:rPr>
          <w:rFonts w:hint="eastAsia"/>
        </w:rPr>
        <w:t>）</w:t>
      </w:r>
      <w:r>
        <w:rPr>
          <w:rFonts w:hint="eastAsia"/>
        </w:rPr>
        <w:t>= 12.5</w:t>
      </w:r>
      <w:r w:rsidRPr="00066565">
        <w:rPr>
          <w:position w:val="-4"/>
        </w:rPr>
        <w:object w:dxaOrig="180" w:dyaOrig="200">
          <v:shape id="_x0000_i1030" type="#_x0000_t75" style="width:8.85pt;height:10.2pt" o:ole="">
            <v:imagedata r:id="rId34" o:title=""/>
          </v:shape>
          <o:OLEObject Type="Embed" ProgID="Equation.3" ShapeID="_x0000_i1030" DrawAspect="Content" ObjectID="_1443858245" r:id="rId38"/>
        </w:object>
      </w:r>
      <w:r>
        <w:rPr>
          <w:rFonts w:hint="eastAsia"/>
        </w:rPr>
        <w:t>10</w:t>
      </w:r>
      <w:r w:rsidRPr="00FD098C">
        <w:rPr>
          <w:position w:val="-4"/>
        </w:rPr>
        <w:object w:dxaOrig="200" w:dyaOrig="320">
          <v:shape id="_x0000_i1031" type="#_x0000_t75" style="width:10.2pt;height:16.3pt" o:ole="">
            <v:imagedata r:id="rId39" o:title=""/>
          </v:shape>
          <o:OLEObject Type="Embed" ProgID="Equation.3" ShapeID="_x0000_i1031" DrawAspect="Content" ObjectID="_1443858246" r:id="rId40"/>
        </w:object>
      </w:r>
    </w:p>
    <w:p w:rsidR="00CD2DB3" w:rsidRDefault="00CD2DB3" w:rsidP="00CD2DB3">
      <w:pPr>
        <w:spacing w:line="360" w:lineRule="auto"/>
        <w:ind w:leftChars="400" w:left="880" w:firstLineChars="150" w:firstLine="330"/>
      </w:pPr>
      <w:r>
        <w:rPr>
          <w:rFonts w:hint="eastAsia"/>
        </w:rPr>
        <w:tab/>
      </w:r>
      <w:r>
        <w:rPr>
          <w:rFonts w:hint="eastAsia"/>
        </w:rPr>
        <w:t>要采集</w:t>
      </w:r>
      <w:r>
        <w:rPr>
          <w:rFonts w:hint="eastAsia"/>
        </w:rPr>
        <w:t>Plt</w:t>
      </w:r>
      <w:r>
        <w:rPr>
          <w:rFonts w:hint="eastAsia"/>
        </w:rPr>
        <w:t>个数：</w:t>
      </w:r>
      <w:r>
        <w:rPr>
          <w:rFonts w:hint="eastAsia"/>
        </w:rPr>
        <w:t>3.5</w:t>
      </w:r>
      <w:r w:rsidRPr="00066565">
        <w:rPr>
          <w:position w:val="-4"/>
        </w:rPr>
        <w:object w:dxaOrig="180" w:dyaOrig="200">
          <v:shape id="_x0000_i1032" type="#_x0000_t75" style="width:8.85pt;height:10.2pt" o:ole="">
            <v:imagedata r:id="rId34" o:title=""/>
          </v:shape>
          <o:OLEObject Type="Embed" ProgID="Equation.3" ShapeID="_x0000_i1032" DrawAspect="Content" ObjectID="_1443858247" r:id="rId41"/>
        </w:object>
      </w:r>
      <w:r>
        <w:rPr>
          <w:rFonts w:hint="eastAsia"/>
        </w:rPr>
        <w:t>10</w:t>
      </w:r>
      <w:r w:rsidRPr="00FD098C">
        <w:rPr>
          <w:position w:val="-4"/>
        </w:rPr>
        <w:object w:dxaOrig="200" w:dyaOrig="320">
          <v:shape id="_x0000_i1033" type="#_x0000_t75" style="width:10.2pt;height:16.3pt" o:ole="">
            <v:imagedata r:id="rId42" o:title=""/>
          </v:shape>
          <o:OLEObject Type="Embed" ProgID="Equation.3" ShapeID="_x0000_i1033" DrawAspect="Content" ObjectID="_1443858248" r:id="rId43"/>
        </w:object>
      </w:r>
    </w:p>
    <w:p w:rsidR="00CD2DB3" w:rsidRDefault="00CD2DB3" w:rsidP="00CD2DB3">
      <w:pPr>
        <w:spacing w:line="360" w:lineRule="auto"/>
        <w:ind w:leftChars="400" w:left="880" w:firstLineChars="150" w:firstLine="330"/>
        <w:rPr>
          <w:position w:val="-4"/>
        </w:rPr>
      </w:pPr>
      <w:r>
        <w:rPr>
          <w:rFonts w:hint="eastAsia"/>
        </w:rPr>
        <w:tab/>
      </w:r>
      <w:r>
        <w:rPr>
          <w:rFonts w:hint="eastAsia"/>
        </w:rPr>
        <w:t>采集后</w:t>
      </w:r>
      <w:r>
        <w:rPr>
          <w:rFonts w:hint="eastAsia"/>
        </w:rPr>
        <w:t>Plt</w:t>
      </w:r>
      <w:r>
        <w:rPr>
          <w:rFonts w:hint="eastAsia"/>
        </w:rPr>
        <w:t>个数：</w:t>
      </w:r>
      <w:r>
        <w:rPr>
          <w:rFonts w:hint="eastAsia"/>
        </w:rPr>
        <w:t>12.5-3.5 = 9.0</w:t>
      </w:r>
      <w:r w:rsidRPr="00066565">
        <w:rPr>
          <w:position w:val="-4"/>
        </w:rPr>
        <w:object w:dxaOrig="180" w:dyaOrig="200">
          <v:shape id="_x0000_i1034" type="#_x0000_t75" style="width:8.85pt;height:10.2pt" o:ole="">
            <v:imagedata r:id="rId34" o:title=""/>
          </v:shape>
          <o:OLEObject Type="Embed" ProgID="Equation.3" ShapeID="_x0000_i1034" DrawAspect="Content" ObjectID="_1443858249" r:id="rId44"/>
        </w:object>
      </w:r>
      <w:r>
        <w:rPr>
          <w:rFonts w:hint="eastAsia"/>
        </w:rPr>
        <w:t>10</w:t>
      </w:r>
      <w:r w:rsidRPr="00FD098C">
        <w:rPr>
          <w:position w:val="-4"/>
        </w:rPr>
        <w:object w:dxaOrig="200" w:dyaOrig="320">
          <v:shape id="_x0000_i1035" type="#_x0000_t75" style="width:10.2pt;height:16.3pt" o:ole="">
            <v:imagedata r:id="rId42" o:title=""/>
          </v:shape>
          <o:OLEObject Type="Embed" ProgID="Equation.3" ShapeID="_x0000_i1035" DrawAspect="Content" ObjectID="_1443858250" r:id="rId45"/>
        </w:object>
      </w:r>
    </w:p>
    <w:p w:rsidR="00CD2DB3" w:rsidRPr="002770DA" w:rsidRDefault="00CD2DB3" w:rsidP="002770DA">
      <w:pPr>
        <w:spacing w:line="360" w:lineRule="auto"/>
        <w:ind w:left="420"/>
        <w:rPr>
          <w:position w:val="-4"/>
        </w:rPr>
      </w:pPr>
      <w:r>
        <w:rPr>
          <w:rFonts w:hint="eastAsia"/>
          <w:position w:val="-4"/>
        </w:rPr>
        <w:t>算出采集后血小板数就可以对比</w:t>
      </w:r>
      <w:hyperlink w:anchor="_献血者参数" w:history="1">
        <w:r w:rsidRPr="005775A0">
          <w:rPr>
            <w:rStyle w:val="af4"/>
            <w:rFonts w:hint="eastAsia"/>
            <w:position w:val="-4"/>
          </w:rPr>
          <w:t>献血者参数</w:t>
        </w:r>
      </w:hyperlink>
      <w:r>
        <w:rPr>
          <w:rFonts w:hint="eastAsia"/>
          <w:position w:val="-4"/>
        </w:rPr>
        <w:t>中的采后最小血小板数确定</w:t>
      </w:r>
      <w:r w:rsidR="00D050C4">
        <w:rPr>
          <w:rFonts w:hint="eastAsia"/>
          <w:position w:val="-4"/>
        </w:rPr>
        <w:t>操作程序是否可行</w:t>
      </w:r>
      <w:r>
        <w:rPr>
          <w:rFonts w:hint="eastAsia"/>
          <w:position w:val="-4"/>
        </w:rPr>
        <w:t>。</w:t>
      </w:r>
    </w:p>
    <w:p w:rsidR="00B94FE6" w:rsidRDefault="00B94FE6" w:rsidP="00B94FE6">
      <w:pPr>
        <w:spacing w:line="360" w:lineRule="auto"/>
        <w:ind w:firstLine="435"/>
      </w:pPr>
      <w:r>
        <w:rPr>
          <w:rFonts w:hint="eastAsia"/>
        </w:rPr>
        <w:lastRenderedPageBreak/>
        <w:t>采集后的红细胞压积计算</w:t>
      </w:r>
    </w:p>
    <w:p w:rsidR="00B94FE6" w:rsidRDefault="00B94FE6" w:rsidP="00B94FE6">
      <w:pPr>
        <w:spacing w:line="360" w:lineRule="auto"/>
        <w:ind w:left="840"/>
      </w:pPr>
      <w:r>
        <w:rPr>
          <w:rFonts w:hint="eastAsia"/>
        </w:rPr>
        <w:tab/>
      </w:r>
      <w:r>
        <w:rPr>
          <w:rFonts w:hint="eastAsia"/>
        </w:rPr>
        <w:t>例：采集前：</w:t>
      </w:r>
      <w:r>
        <w:rPr>
          <w:rFonts w:hint="eastAsia"/>
        </w:rPr>
        <w:t xml:space="preserve">TBV 5L </w:t>
      </w:r>
      <w:r>
        <w:rPr>
          <w:rFonts w:hint="eastAsia"/>
        </w:rPr>
        <w:t>、</w:t>
      </w:r>
      <w:r>
        <w:rPr>
          <w:rFonts w:hint="eastAsia"/>
        </w:rPr>
        <w:t xml:space="preserve">Hct 45% </w:t>
      </w:r>
      <w:r>
        <w:rPr>
          <w:rFonts w:hint="eastAsia"/>
        </w:rPr>
        <w:t>则</w:t>
      </w:r>
      <w:r>
        <w:rPr>
          <w:rFonts w:hint="eastAsia"/>
        </w:rPr>
        <w:t>RBC</w:t>
      </w:r>
      <w:r>
        <w:rPr>
          <w:rFonts w:hint="eastAsia"/>
        </w:rPr>
        <w:t>容量</w:t>
      </w:r>
      <w:r>
        <w:rPr>
          <w:rFonts w:hint="eastAsia"/>
        </w:rPr>
        <w:t xml:space="preserve"> 5L </w:t>
      </w:r>
      <w:r w:rsidRPr="00066565">
        <w:rPr>
          <w:position w:val="-4"/>
        </w:rPr>
        <w:object w:dxaOrig="180" w:dyaOrig="200">
          <v:shape id="_x0000_i1036" type="#_x0000_t75" style="width:8.85pt;height:10.2pt" o:ole="">
            <v:imagedata r:id="rId34" o:title=""/>
          </v:shape>
          <o:OLEObject Type="Embed" ProgID="Equation.3" ShapeID="_x0000_i1036" DrawAspect="Content" ObjectID="_1443858251" r:id="rId46"/>
        </w:object>
      </w:r>
      <w:r>
        <w:rPr>
          <w:rFonts w:hint="eastAsia"/>
        </w:rPr>
        <w:t xml:space="preserve"> 45% = 2.25L</w:t>
      </w:r>
      <w:r>
        <w:rPr>
          <w:rFonts w:hint="eastAsia"/>
        </w:rPr>
        <w:t>，</w:t>
      </w:r>
    </w:p>
    <w:p w:rsidR="00B94FE6" w:rsidRDefault="00B812DD" w:rsidP="00B94FE6">
      <w:pPr>
        <w:spacing w:line="360" w:lineRule="auto"/>
        <w:ind w:left="840"/>
      </w:pPr>
      <w:r>
        <w:rPr>
          <w:rFonts w:hint="eastAsia"/>
        </w:rPr>
        <w:tab/>
      </w:r>
      <w:r>
        <w:rPr>
          <w:rFonts w:hint="eastAsia"/>
        </w:rPr>
        <w:tab/>
      </w:r>
      <w:r w:rsidR="00B94FE6">
        <w:rPr>
          <w:rFonts w:hint="eastAsia"/>
        </w:rPr>
        <w:t>要采集的</w:t>
      </w:r>
      <w:r w:rsidR="00B94FE6">
        <w:rPr>
          <w:rFonts w:hint="eastAsia"/>
        </w:rPr>
        <w:t>RBC</w:t>
      </w:r>
      <w:r w:rsidR="00B94FE6">
        <w:rPr>
          <w:rFonts w:hint="eastAsia"/>
        </w:rPr>
        <w:t>：</w:t>
      </w:r>
      <w:r w:rsidR="00B94FE6">
        <w:rPr>
          <w:rFonts w:hint="eastAsia"/>
        </w:rPr>
        <w:t>0.25L</w:t>
      </w:r>
    </w:p>
    <w:p w:rsidR="002A4FBD" w:rsidRDefault="00B94FE6" w:rsidP="00C5772E">
      <w:pPr>
        <w:spacing w:line="360" w:lineRule="auto"/>
        <w:ind w:firstLine="435"/>
      </w:pPr>
      <w:r>
        <w:rPr>
          <w:rFonts w:hint="eastAsia"/>
        </w:rPr>
        <w:tab/>
      </w:r>
      <w:r>
        <w:rPr>
          <w:rFonts w:hint="eastAsia"/>
        </w:rPr>
        <w:tab/>
      </w:r>
      <w:r>
        <w:rPr>
          <w:rFonts w:hint="eastAsia"/>
        </w:rPr>
        <w:tab/>
      </w:r>
      <w:r>
        <w:rPr>
          <w:rFonts w:hint="eastAsia"/>
        </w:rPr>
        <w:t>则采集后</w:t>
      </w:r>
      <w:r>
        <w:rPr>
          <w:rFonts w:hint="eastAsia"/>
        </w:rPr>
        <w:t>Hct</w:t>
      </w:r>
      <w:r>
        <w:rPr>
          <w:rFonts w:hint="eastAsia"/>
        </w:rPr>
        <w:t>：（</w:t>
      </w:r>
      <w:r>
        <w:rPr>
          <w:rFonts w:hint="eastAsia"/>
        </w:rPr>
        <w:t>2.25L-0.25L</w:t>
      </w:r>
      <w:r>
        <w:rPr>
          <w:rFonts w:hint="eastAsia"/>
        </w:rPr>
        <w:t>）</w:t>
      </w:r>
      <w:r>
        <w:rPr>
          <w:rFonts w:hint="eastAsia"/>
        </w:rPr>
        <w:t>/5L = 40%</w:t>
      </w:r>
    </w:p>
    <w:p w:rsidR="002D0E0D" w:rsidRDefault="002D0E0D" w:rsidP="00D050C4">
      <w:pPr>
        <w:spacing w:line="360" w:lineRule="auto"/>
        <w:ind w:left="420" w:firstLine="15"/>
      </w:pPr>
      <w:r>
        <w:rPr>
          <w:rFonts w:hint="eastAsia"/>
        </w:rPr>
        <w:t>算出采后</w:t>
      </w:r>
      <w:r>
        <w:rPr>
          <w:rFonts w:hint="eastAsia"/>
        </w:rPr>
        <w:t>HCT</w:t>
      </w:r>
      <w:r>
        <w:rPr>
          <w:rFonts w:hint="eastAsia"/>
        </w:rPr>
        <w:t>值对比</w:t>
      </w:r>
      <w:hyperlink w:anchor="_献血者参数" w:history="1">
        <w:r w:rsidRPr="0016165F">
          <w:rPr>
            <w:rStyle w:val="af4"/>
            <w:rFonts w:hint="eastAsia"/>
          </w:rPr>
          <w:t>献血者参数</w:t>
        </w:r>
      </w:hyperlink>
      <w:r>
        <w:rPr>
          <w:rFonts w:hint="eastAsia"/>
        </w:rPr>
        <w:t>中的献血者献血后最小红细胞压积就可以确定操作程序是否可行。</w:t>
      </w:r>
    </w:p>
    <w:p w:rsidR="00316D38" w:rsidRDefault="00316D38" w:rsidP="00D050C4">
      <w:pPr>
        <w:spacing w:line="360" w:lineRule="auto"/>
        <w:ind w:left="420" w:firstLine="15"/>
      </w:pPr>
      <w:r>
        <w:rPr>
          <w:rFonts w:hint="eastAsia"/>
        </w:rPr>
        <w:t>操作时间：</w:t>
      </w:r>
    </w:p>
    <w:p w:rsidR="00E4772F" w:rsidRDefault="00316D38" w:rsidP="00572F58">
      <w:pPr>
        <w:spacing w:line="360" w:lineRule="auto"/>
        <w:ind w:left="420" w:firstLine="15"/>
      </w:pPr>
      <w:r>
        <w:rPr>
          <w:rFonts w:hint="eastAsia"/>
        </w:rPr>
        <w:t>用户输入程序最长操作时间后，对比操作程序中配置的操作时间，如果用户输入时间小于配置中的时间则此操作程序不可得到。</w:t>
      </w:r>
    </w:p>
    <w:p w:rsidR="00F34C96" w:rsidRDefault="00F34C96" w:rsidP="00F34C96">
      <w:pPr>
        <w:spacing w:line="360" w:lineRule="auto"/>
      </w:pPr>
      <w:r>
        <w:rPr>
          <w:rFonts w:hint="eastAsia"/>
        </w:rPr>
        <w:t>Method4</w:t>
      </w:r>
      <w:r>
        <w:rPr>
          <w:rFonts w:hint="eastAsia"/>
        </w:rPr>
        <w:t>：</w:t>
      </w:r>
    </w:p>
    <w:p w:rsidR="00BF7F91" w:rsidRDefault="00BF7F91" w:rsidP="00F34C96">
      <w:pPr>
        <w:spacing w:line="360" w:lineRule="auto"/>
      </w:pPr>
      <w:r>
        <w:rPr>
          <w:rFonts w:hint="eastAsia"/>
        </w:rPr>
        <w:tab/>
      </w:r>
      <w:r>
        <w:rPr>
          <w:rFonts w:hint="eastAsia"/>
        </w:rPr>
        <w:t>当前献血者参数表：</w:t>
      </w:r>
      <w:r>
        <w:rPr>
          <w:rFonts w:hint="eastAsia"/>
        </w:rPr>
        <w:t>(CurDonorParam_Table)</w:t>
      </w:r>
    </w:p>
    <w:tbl>
      <w:tblPr>
        <w:tblStyle w:val="af3"/>
        <w:tblW w:w="0" w:type="auto"/>
        <w:tblLook w:val="04A0" w:firstRow="1" w:lastRow="0" w:firstColumn="1" w:lastColumn="0" w:noHBand="0" w:noVBand="1"/>
      </w:tblPr>
      <w:tblGrid>
        <w:gridCol w:w="2840"/>
        <w:gridCol w:w="2841"/>
        <w:gridCol w:w="2841"/>
      </w:tblGrid>
      <w:tr w:rsidR="00BF7F91" w:rsidTr="003C3A74">
        <w:tc>
          <w:tcPr>
            <w:tcW w:w="2840" w:type="dxa"/>
          </w:tcPr>
          <w:p w:rsidR="00BF7F91" w:rsidRDefault="00BF7F91" w:rsidP="003C3A74">
            <w:r>
              <w:rPr>
                <w:rFonts w:hint="eastAsia"/>
              </w:rPr>
              <w:t>字段</w:t>
            </w:r>
          </w:p>
        </w:tc>
        <w:tc>
          <w:tcPr>
            <w:tcW w:w="2841" w:type="dxa"/>
          </w:tcPr>
          <w:p w:rsidR="00BF7F91" w:rsidRDefault="00BF7F91" w:rsidP="003C3A74">
            <w:r>
              <w:rPr>
                <w:rFonts w:hint="eastAsia"/>
              </w:rPr>
              <w:t>类型</w:t>
            </w:r>
          </w:p>
        </w:tc>
        <w:tc>
          <w:tcPr>
            <w:tcW w:w="2841" w:type="dxa"/>
          </w:tcPr>
          <w:p w:rsidR="00BF7F91" w:rsidRDefault="00BF7F91" w:rsidP="003C3A74">
            <w:r>
              <w:rPr>
                <w:rFonts w:hint="eastAsia"/>
              </w:rPr>
              <w:t>说明</w:t>
            </w:r>
          </w:p>
        </w:tc>
      </w:tr>
      <w:tr w:rsidR="00BF7F91" w:rsidTr="003C3A74">
        <w:tc>
          <w:tcPr>
            <w:tcW w:w="2840" w:type="dxa"/>
          </w:tcPr>
          <w:p w:rsidR="00BF7F91" w:rsidRDefault="00BF7F91" w:rsidP="003C3A74">
            <w:r>
              <w:rPr>
                <w:rFonts w:hint="eastAsia"/>
              </w:rPr>
              <w:t>ID</w:t>
            </w:r>
          </w:p>
        </w:tc>
        <w:tc>
          <w:tcPr>
            <w:tcW w:w="2841" w:type="dxa"/>
          </w:tcPr>
          <w:p w:rsidR="00BF7F91" w:rsidRDefault="00BF7F91" w:rsidP="003C3A74">
            <w:r>
              <w:t>I</w:t>
            </w:r>
            <w:r>
              <w:rPr>
                <w:rFonts w:hint="eastAsia"/>
              </w:rPr>
              <w:t>nt</w:t>
            </w:r>
          </w:p>
        </w:tc>
        <w:tc>
          <w:tcPr>
            <w:tcW w:w="2841" w:type="dxa"/>
          </w:tcPr>
          <w:p w:rsidR="00BF7F91" w:rsidRDefault="00BF7F91" w:rsidP="003C3A74">
            <w:r>
              <w:rPr>
                <w:rFonts w:hint="eastAsia"/>
              </w:rPr>
              <w:t>主键</w:t>
            </w:r>
          </w:p>
        </w:tc>
      </w:tr>
      <w:tr w:rsidR="00BF7F91" w:rsidTr="003C3A74">
        <w:tc>
          <w:tcPr>
            <w:tcW w:w="2840" w:type="dxa"/>
          </w:tcPr>
          <w:p w:rsidR="00BF7F91" w:rsidRDefault="000153C7" w:rsidP="000153C7">
            <w:r>
              <w:rPr>
                <w:rFonts w:hint="eastAsia"/>
              </w:rPr>
              <w:t>Sex(</w:t>
            </w:r>
            <w:r>
              <w:rPr>
                <w:rFonts w:hint="eastAsia"/>
              </w:rPr>
              <w:t>性别</w:t>
            </w:r>
            <w:r>
              <w:rPr>
                <w:rFonts w:hint="eastAsia"/>
              </w:rPr>
              <w:t>)</w:t>
            </w:r>
          </w:p>
        </w:tc>
        <w:tc>
          <w:tcPr>
            <w:tcW w:w="2841" w:type="dxa"/>
          </w:tcPr>
          <w:p w:rsidR="00BF7F91" w:rsidRDefault="000153C7" w:rsidP="003C3A74">
            <w:del w:id="80" w:author="baitangshui" w:date="2013-08-08T17:14:00Z">
              <w:r w:rsidDel="00D97C79">
                <w:delText>B</w:delText>
              </w:r>
              <w:r w:rsidDel="00D97C79">
                <w:rPr>
                  <w:rFonts w:hint="eastAsia"/>
                </w:rPr>
                <w:delText>ool</w:delText>
              </w:r>
            </w:del>
            <w:ins w:id="81" w:author="baitangshui" w:date="2013-08-08T17:14:00Z">
              <w:r w:rsidR="00D97C79">
                <w:rPr>
                  <w:rFonts w:hint="eastAsia"/>
                </w:rPr>
                <w:t>int</w:t>
              </w:r>
            </w:ins>
          </w:p>
        </w:tc>
        <w:tc>
          <w:tcPr>
            <w:tcW w:w="2841" w:type="dxa"/>
          </w:tcPr>
          <w:p w:rsidR="00BF7F91" w:rsidRDefault="000153C7" w:rsidP="003C3A74">
            <w:del w:id="82" w:author="baitangshui" w:date="2013-08-08T17:14:00Z">
              <w:r w:rsidDel="00D97C79">
                <w:rPr>
                  <w:rFonts w:hint="eastAsia"/>
                </w:rPr>
                <w:delText>True</w:delText>
              </w:r>
            </w:del>
            <w:ins w:id="83" w:author="baitangshui" w:date="2013-08-08T17:14:00Z">
              <w:r w:rsidR="00D97C79">
                <w:rPr>
                  <w:rFonts w:hint="eastAsia"/>
                </w:rPr>
                <w:t>1</w:t>
              </w:r>
            </w:ins>
            <w:r>
              <w:rPr>
                <w:rFonts w:hint="eastAsia"/>
              </w:rPr>
              <w:t>表示女，</w:t>
            </w:r>
            <w:ins w:id="84" w:author="baitangshui" w:date="2013-08-08T17:14:00Z">
              <w:r w:rsidR="00D97C79">
                <w:rPr>
                  <w:rFonts w:hint="eastAsia"/>
                </w:rPr>
                <w:t>0</w:t>
              </w:r>
            </w:ins>
            <w:del w:id="85" w:author="baitangshui" w:date="2013-08-08T17:14:00Z">
              <w:r w:rsidDel="00D97C79">
                <w:rPr>
                  <w:rFonts w:hint="eastAsia"/>
                </w:rPr>
                <w:delText>False</w:delText>
              </w:r>
            </w:del>
            <w:r>
              <w:rPr>
                <w:rFonts w:hint="eastAsia"/>
              </w:rPr>
              <w:t>表示男</w:t>
            </w:r>
          </w:p>
        </w:tc>
      </w:tr>
      <w:tr w:rsidR="00BF7F91" w:rsidTr="003C3A74">
        <w:tc>
          <w:tcPr>
            <w:tcW w:w="2840" w:type="dxa"/>
          </w:tcPr>
          <w:p w:rsidR="00BF7F91" w:rsidRDefault="005772DF" w:rsidP="003C3A74">
            <w:r>
              <w:rPr>
                <w:rFonts w:hint="eastAsia"/>
              </w:rPr>
              <w:t>Height(</w:t>
            </w:r>
            <w:r>
              <w:rPr>
                <w:rFonts w:hint="eastAsia"/>
              </w:rPr>
              <w:t>身高</w:t>
            </w:r>
            <w:r>
              <w:rPr>
                <w:rFonts w:hint="eastAsia"/>
              </w:rPr>
              <w:t>)</w:t>
            </w:r>
          </w:p>
        </w:tc>
        <w:tc>
          <w:tcPr>
            <w:tcW w:w="2841" w:type="dxa"/>
          </w:tcPr>
          <w:p w:rsidR="00BF7F91" w:rsidRDefault="00BF7F91" w:rsidP="003C3A74">
            <w:r>
              <w:t>I</w:t>
            </w:r>
            <w:r>
              <w:rPr>
                <w:rFonts w:hint="eastAsia"/>
              </w:rPr>
              <w:t>nt</w:t>
            </w:r>
          </w:p>
        </w:tc>
        <w:tc>
          <w:tcPr>
            <w:tcW w:w="2841" w:type="dxa"/>
          </w:tcPr>
          <w:p w:rsidR="00BF7F91" w:rsidRDefault="005772DF" w:rsidP="003C3A74">
            <w:r>
              <w:rPr>
                <w:rFonts w:hint="eastAsia"/>
              </w:rPr>
              <w:t>单位</w:t>
            </w:r>
            <w:r>
              <w:rPr>
                <w:rFonts w:hint="eastAsia"/>
              </w:rPr>
              <w:t>cm</w:t>
            </w:r>
          </w:p>
        </w:tc>
      </w:tr>
      <w:tr w:rsidR="00BF7F91" w:rsidTr="003C3A74">
        <w:tc>
          <w:tcPr>
            <w:tcW w:w="2840" w:type="dxa"/>
          </w:tcPr>
          <w:p w:rsidR="00BF7F91" w:rsidRDefault="005772DF" w:rsidP="003C3A74">
            <w:r>
              <w:rPr>
                <w:rFonts w:hint="eastAsia"/>
              </w:rPr>
              <w:t>Weight(</w:t>
            </w:r>
            <w:r>
              <w:rPr>
                <w:rFonts w:hint="eastAsia"/>
              </w:rPr>
              <w:t>体重</w:t>
            </w:r>
            <w:r>
              <w:rPr>
                <w:rFonts w:hint="eastAsia"/>
              </w:rPr>
              <w:t>)</w:t>
            </w:r>
          </w:p>
        </w:tc>
        <w:tc>
          <w:tcPr>
            <w:tcW w:w="2841" w:type="dxa"/>
          </w:tcPr>
          <w:p w:rsidR="00BF7F91" w:rsidRDefault="00BF7F91" w:rsidP="003C3A74">
            <w:r>
              <w:rPr>
                <w:rFonts w:hint="eastAsia"/>
              </w:rPr>
              <w:t>int</w:t>
            </w:r>
          </w:p>
        </w:tc>
        <w:tc>
          <w:tcPr>
            <w:tcW w:w="2841" w:type="dxa"/>
          </w:tcPr>
          <w:p w:rsidR="00BF7F91" w:rsidRDefault="005772DF" w:rsidP="003C3A74">
            <w:r>
              <w:rPr>
                <w:rFonts w:hint="eastAsia"/>
              </w:rPr>
              <w:t>单位</w:t>
            </w:r>
            <w:r>
              <w:rPr>
                <w:rFonts w:hint="eastAsia"/>
              </w:rPr>
              <w:t>kg</w:t>
            </w:r>
          </w:p>
        </w:tc>
      </w:tr>
      <w:tr w:rsidR="00BF7F91" w:rsidTr="003C3A74">
        <w:tc>
          <w:tcPr>
            <w:tcW w:w="2840" w:type="dxa"/>
          </w:tcPr>
          <w:p w:rsidR="00BF7F91" w:rsidRDefault="005772DF" w:rsidP="003C3A74">
            <w:r>
              <w:rPr>
                <w:rFonts w:hint="eastAsia"/>
              </w:rPr>
              <w:t>TBV(</w:t>
            </w:r>
            <w:r>
              <w:rPr>
                <w:rFonts w:hint="eastAsia"/>
              </w:rPr>
              <w:t>全血容量</w:t>
            </w:r>
            <w:r>
              <w:rPr>
                <w:rFonts w:hint="eastAsia"/>
              </w:rPr>
              <w:t>)</w:t>
            </w:r>
          </w:p>
        </w:tc>
        <w:tc>
          <w:tcPr>
            <w:tcW w:w="2841" w:type="dxa"/>
          </w:tcPr>
          <w:p w:rsidR="00BF7F91" w:rsidRDefault="00BF7F91" w:rsidP="003C3A74">
            <w:r>
              <w:t>I</w:t>
            </w:r>
            <w:r>
              <w:rPr>
                <w:rFonts w:hint="eastAsia"/>
              </w:rPr>
              <w:t>nt</w:t>
            </w:r>
          </w:p>
        </w:tc>
        <w:tc>
          <w:tcPr>
            <w:tcW w:w="2841" w:type="dxa"/>
          </w:tcPr>
          <w:p w:rsidR="00BF7F91" w:rsidRDefault="00BF7F91" w:rsidP="003C3A74">
            <w:r>
              <w:rPr>
                <w:rFonts w:hint="eastAsia"/>
              </w:rPr>
              <w:t>单位</w:t>
            </w:r>
            <w:r w:rsidR="005772DF">
              <w:rPr>
                <w:rFonts w:hint="eastAsia"/>
              </w:rPr>
              <w:t>mL</w:t>
            </w:r>
          </w:p>
        </w:tc>
      </w:tr>
      <w:tr w:rsidR="005772DF" w:rsidTr="003C3A74">
        <w:tc>
          <w:tcPr>
            <w:tcW w:w="2840" w:type="dxa"/>
          </w:tcPr>
          <w:p w:rsidR="005772DF" w:rsidRDefault="005772DF" w:rsidP="003C3A74">
            <w:r>
              <w:rPr>
                <w:rFonts w:hint="eastAsia"/>
              </w:rPr>
              <w:t>TPV(</w:t>
            </w:r>
            <w:r>
              <w:rPr>
                <w:rFonts w:hint="eastAsia"/>
              </w:rPr>
              <w:t>全血浆容量</w:t>
            </w:r>
            <w:r>
              <w:rPr>
                <w:rFonts w:hint="eastAsia"/>
              </w:rPr>
              <w:t>)</w:t>
            </w:r>
          </w:p>
        </w:tc>
        <w:tc>
          <w:tcPr>
            <w:tcW w:w="2841" w:type="dxa"/>
          </w:tcPr>
          <w:p w:rsidR="005772DF" w:rsidRDefault="005772DF" w:rsidP="003C3A74">
            <w:r>
              <w:t>I</w:t>
            </w:r>
            <w:r>
              <w:rPr>
                <w:rFonts w:hint="eastAsia"/>
              </w:rPr>
              <w:t>nt</w:t>
            </w:r>
          </w:p>
        </w:tc>
        <w:tc>
          <w:tcPr>
            <w:tcW w:w="2841" w:type="dxa"/>
          </w:tcPr>
          <w:p w:rsidR="005772DF" w:rsidRDefault="005772DF" w:rsidP="003C3A74">
            <w:r>
              <w:rPr>
                <w:rFonts w:hint="eastAsia"/>
              </w:rPr>
              <w:t>单位</w:t>
            </w:r>
            <w:r>
              <w:rPr>
                <w:rFonts w:hint="eastAsia"/>
              </w:rPr>
              <w:t>mL</w:t>
            </w:r>
          </w:p>
        </w:tc>
      </w:tr>
      <w:tr w:rsidR="00251BD2" w:rsidTr="003C3A74">
        <w:tc>
          <w:tcPr>
            <w:tcW w:w="2840" w:type="dxa"/>
          </w:tcPr>
          <w:p w:rsidR="00251BD2" w:rsidRDefault="00251BD2" w:rsidP="003C3A74">
            <w:r>
              <w:rPr>
                <w:rFonts w:hint="eastAsia"/>
              </w:rPr>
              <w:t>BloodType(</w:t>
            </w:r>
            <w:r>
              <w:rPr>
                <w:rFonts w:hint="eastAsia"/>
              </w:rPr>
              <w:t>血型</w:t>
            </w:r>
            <w:r>
              <w:rPr>
                <w:rFonts w:hint="eastAsia"/>
              </w:rPr>
              <w:t>)</w:t>
            </w:r>
          </w:p>
        </w:tc>
        <w:tc>
          <w:tcPr>
            <w:tcW w:w="2841" w:type="dxa"/>
          </w:tcPr>
          <w:p w:rsidR="00251BD2" w:rsidRDefault="00251BD2" w:rsidP="003C3A74">
            <w:r>
              <w:t>I</w:t>
            </w:r>
            <w:r>
              <w:rPr>
                <w:rFonts w:hint="eastAsia"/>
              </w:rPr>
              <w:t>nt</w:t>
            </w:r>
          </w:p>
        </w:tc>
        <w:tc>
          <w:tcPr>
            <w:tcW w:w="2841" w:type="dxa"/>
          </w:tcPr>
          <w:p w:rsidR="00251BD2" w:rsidRDefault="009B5A90" w:rsidP="003C3A74">
            <w:pPr>
              <w:pStyle w:val="ab"/>
              <w:ind w:left="0"/>
            </w:pPr>
            <w:r>
              <w:rPr>
                <w:rFonts w:hint="eastAsia"/>
              </w:rPr>
              <w:t>参考</w:t>
            </w:r>
            <w:hyperlink w:anchor="_程序优先次序" w:history="1">
              <w:r w:rsidRPr="009B5A90">
                <w:rPr>
                  <w:rStyle w:val="af4"/>
                  <w:rFonts w:hint="eastAsia"/>
                </w:rPr>
                <w:t>程序优先次序</w:t>
              </w:r>
            </w:hyperlink>
            <w:r>
              <w:rPr>
                <w:rFonts w:hint="eastAsia"/>
              </w:rPr>
              <w:t>中的血型描述</w:t>
            </w:r>
          </w:p>
        </w:tc>
      </w:tr>
      <w:tr w:rsidR="009B5A90" w:rsidTr="003C3A74">
        <w:tc>
          <w:tcPr>
            <w:tcW w:w="2840" w:type="dxa"/>
          </w:tcPr>
          <w:p w:rsidR="009B5A90" w:rsidRDefault="009B5A90" w:rsidP="003C3A74">
            <w:r>
              <w:rPr>
                <w:rFonts w:hint="eastAsia"/>
              </w:rPr>
              <w:t>HCT</w:t>
            </w:r>
            <w:r>
              <w:rPr>
                <w:rFonts w:hint="eastAsia"/>
              </w:rPr>
              <w:t>红细胞压积</w:t>
            </w:r>
          </w:p>
        </w:tc>
        <w:tc>
          <w:tcPr>
            <w:tcW w:w="2841" w:type="dxa"/>
          </w:tcPr>
          <w:p w:rsidR="009B5A90" w:rsidRDefault="009B5A90" w:rsidP="003C3A74">
            <w:r>
              <w:t>I</w:t>
            </w:r>
            <w:r>
              <w:rPr>
                <w:rFonts w:hint="eastAsia"/>
              </w:rPr>
              <w:t>nt</w:t>
            </w:r>
          </w:p>
        </w:tc>
        <w:tc>
          <w:tcPr>
            <w:tcW w:w="2841" w:type="dxa"/>
          </w:tcPr>
          <w:p w:rsidR="009B5A90" w:rsidRDefault="009B5A90" w:rsidP="003C3A74">
            <w:pPr>
              <w:pStyle w:val="ab"/>
              <w:ind w:left="0"/>
            </w:pPr>
            <w:r>
              <w:rPr>
                <w:rFonts w:hint="eastAsia"/>
              </w:rPr>
              <w:t>采前</w:t>
            </w:r>
          </w:p>
        </w:tc>
      </w:tr>
      <w:tr w:rsidR="009B5A90" w:rsidTr="003C3A74">
        <w:tc>
          <w:tcPr>
            <w:tcW w:w="2840" w:type="dxa"/>
          </w:tcPr>
          <w:p w:rsidR="009B5A90" w:rsidRDefault="009B5A90" w:rsidP="003C3A74">
            <w:r>
              <w:rPr>
                <w:rFonts w:hint="eastAsia"/>
              </w:rPr>
              <w:t>PltPre</w:t>
            </w:r>
            <w:r>
              <w:rPr>
                <w:rFonts w:hint="eastAsia"/>
              </w:rPr>
              <w:t>血小板</w:t>
            </w:r>
          </w:p>
        </w:tc>
        <w:tc>
          <w:tcPr>
            <w:tcW w:w="2841" w:type="dxa"/>
          </w:tcPr>
          <w:p w:rsidR="009B5A90" w:rsidRDefault="009B5A90" w:rsidP="003C3A74">
            <w:r>
              <w:t>I</w:t>
            </w:r>
            <w:r>
              <w:rPr>
                <w:rFonts w:hint="eastAsia"/>
              </w:rPr>
              <w:t>nt</w:t>
            </w:r>
          </w:p>
        </w:tc>
        <w:tc>
          <w:tcPr>
            <w:tcW w:w="2841" w:type="dxa"/>
          </w:tcPr>
          <w:p w:rsidR="009B5A90" w:rsidRDefault="009B5A90" w:rsidP="003C3A74">
            <w:pPr>
              <w:pStyle w:val="ab"/>
              <w:ind w:left="0"/>
            </w:pPr>
            <w:r>
              <w:rPr>
                <w:rFonts w:hint="eastAsia"/>
              </w:rPr>
              <w:t>单位</w:t>
            </w:r>
            <w:r>
              <w:rPr>
                <w:rFonts w:hint="eastAsia"/>
              </w:rPr>
              <w:t>1000/uL</w:t>
            </w:r>
            <w:r>
              <w:rPr>
                <w:rFonts w:hint="eastAsia"/>
              </w:rPr>
              <w:t>，采前</w:t>
            </w:r>
          </w:p>
        </w:tc>
      </w:tr>
    </w:tbl>
    <w:p w:rsidR="00BF7F91" w:rsidRDefault="00BF7F91" w:rsidP="00F34C96">
      <w:pPr>
        <w:spacing w:line="360" w:lineRule="auto"/>
      </w:pPr>
    </w:p>
    <w:p w:rsidR="00F34C96" w:rsidRDefault="00F34C96" w:rsidP="00F34C96">
      <w:pPr>
        <w:spacing w:line="360" w:lineRule="auto"/>
      </w:pPr>
      <w:r>
        <w:rPr>
          <w:rFonts w:hint="eastAsia"/>
        </w:rPr>
        <w:tab/>
      </w:r>
      <w:r w:rsidR="00B91839">
        <w:rPr>
          <w:rFonts w:hint="eastAsia"/>
        </w:rPr>
        <w:t>当前程序</w:t>
      </w:r>
      <w:r>
        <w:rPr>
          <w:rFonts w:hint="eastAsia"/>
        </w:rPr>
        <w:t>参数表：</w:t>
      </w:r>
      <w:r w:rsidR="00B91839">
        <w:rPr>
          <w:rFonts w:hint="eastAsia"/>
        </w:rPr>
        <w:t>(CurProgramParam</w:t>
      </w:r>
      <w:r w:rsidR="00E248BD">
        <w:rPr>
          <w:rFonts w:hint="eastAsia"/>
        </w:rPr>
        <w:t>_Table</w:t>
      </w:r>
      <w:r w:rsidR="00B91839">
        <w:rPr>
          <w:rFonts w:hint="eastAsia"/>
        </w:rPr>
        <w:t>)</w:t>
      </w:r>
    </w:p>
    <w:tbl>
      <w:tblPr>
        <w:tblStyle w:val="af3"/>
        <w:tblW w:w="0" w:type="auto"/>
        <w:tblLook w:val="04A0" w:firstRow="1" w:lastRow="0" w:firstColumn="1" w:lastColumn="0" w:noHBand="0" w:noVBand="1"/>
      </w:tblPr>
      <w:tblGrid>
        <w:gridCol w:w="2840"/>
        <w:gridCol w:w="2841"/>
        <w:gridCol w:w="2841"/>
      </w:tblGrid>
      <w:tr w:rsidR="00F34C96" w:rsidTr="003C3A74">
        <w:tc>
          <w:tcPr>
            <w:tcW w:w="2840" w:type="dxa"/>
          </w:tcPr>
          <w:p w:rsidR="00F34C96" w:rsidRDefault="00F34C96" w:rsidP="003C3A74">
            <w:r>
              <w:rPr>
                <w:rFonts w:hint="eastAsia"/>
              </w:rPr>
              <w:t>字段</w:t>
            </w:r>
          </w:p>
        </w:tc>
        <w:tc>
          <w:tcPr>
            <w:tcW w:w="2841" w:type="dxa"/>
          </w:tcPr>
          <w:p w:rsidR="00F34C96" w:rsidRDefault="00F34C96" w:rsidP="003C3A74">
            <w:r>
              <w:rPr>
                <w:rFonts w:hint="eastAsia"/>
              </w:rPr>
              <w:t>类型</w:t>
            </w:r>
          </w:p>
        </w:tc>
        <w:tc>
          <w:tcPr>
            <w:tcW w:w="2841" w:type="dxa"/>
          </w:tcPr>
          <w:p w:rsidR="00F34C96" w:rsidRDefault="00F34C96" w:rsidP="003C3A74">
            <w:r>
              <w:rPr>
                <w:rFonts w:hint="eastAsia"/>
              </w:rPr>
              <w:t>说明</w:t>
            </w:r>
          </w:p>
        </w:tc>
      </w:tr>
      <w:tr w:rsidR="00F34C96" w:rsidTr="003C3A74">
        <w:tc>
          <w:tcPr>
            <w:tcW w:w="2840" w:type="dxa"/>
          </w:tcPr>
          <w:p w:rsidR="00F34C96" w:rsidRDefault="00F34C96" w:rsidP="003C3A74">
            <w:r>
              <w:rPr>
                <w:rFonts w:hint="eastAsia"/>
              </w:rPr>
              <w:t>ID</w:t>
            </w:r>
          </w:p>
        </w:tc>
        <w:tc>
          <w:tcPr>
            <w:tcW w:w="2841" w:type="dxa"/>
          </w:tcPr>
          <w:p w:rsidR="00F34C96" w:rsidRDefault="00F34C96" w:rsidP="003C3A74">
            <w:r>
              <w:t>I</w:t>
            </w:r>
            <w:r>
              <w:rPr>
                <w:rFonts w:hint="eastAsia"/>
              </w:rPr>
              <w:t>nt</w:t>
            </w:r>
          </w:p>
        </w:tc>
        <w:tc>
          <w:tcPr>
            <w:tcW w:w="2841" w:type="dxa"/>
          </w:tcPr>
          <w:p w:rsidR="00F34C96" w:rsidRDefault="006268A9" w:rsidP="003C3A74">
            <w:r>
              <w:rPr>
                <w:rFonts w:hint="eastAsia"/>
              </w:rPr>
              <w:t>外键关联到</w:t>
            </w:r>
            <w:r>
              <w:rPr>
                <w:rFonts w:hint="eastAsia"/>
              </w:rPr>
              <w:t>CurDonorParam_Table</w:t>
            </w:r>
            <w:r>
              <w:rPr>
                <w:rFonts w:hint="eastAsia"/>
              </w:rPr>
              <w:t>的主键上</w:t>
            </w:r>
          </w:p>
        </w:tc>
      </w:tr>
      <w:tr w:rsidR="00F34C96" w:rsidTr="003C3A74">
        <w:tc>
          <w:tcPr>
            <w:tcW w:w="2840" w:type="dxa"/>
          </w:tcPr>
          <w:p w:rsidR="00F34C96" w:rsidRDefault="00F34C96" w:rsidP="003C3A74">
            <w:r>
              <w:rPr>
                <w:rFonts w:hint="eastAsia"/>
              </w:rPr>
              <w:t>PltTakenVolume (</w:t>
            </w:r>
            <w:r>
              <w:rPr>
                <w:rFonts w:hint="eastAsia"/>
              </w:rPr>
              <w:t>需要采集的血小板容量</w:t>
            </w:r>
            <w:r>
              <w:rPr>
                <w:rFonts w:hint="eastAsia"/>
              </w:rPr>
              <w:t>)</w:t>
            </w:r>
          </w:p>
        </w:tc>
        <w:tc>
          <w:tcPr>
            <w:tcW w:w="2841" w:type="dxa"/>
          </w:tcPr>
          <w:p w:rsidR="00F34C96" w:rsidRDefault="00F34C96" w:rsidP="003C3A74">
            <w:r>
              <w:rPr>
                <w:rFonts w:hint="eastAsia"/>
              </w:rPr>
              <w:t>int</w:t>
            </w:r>
          </w:p>
        </w:tc>
        <w:tc>
          <w:tcPr>
            <w:tcW w:w="2841" w:type="dxa"/>
          </w:tcPr>
          <w:p w:rsidR="00F34C96" w:rsidRDefault="00F34C96" w:rsidP="003C3A74">
            <w:r>
              <w:rPr>
                <w:rFonts w:hint="eastAsia"/>
              </w:rPr>
              <w:t>单位</w:t>
            </w:r>
            <w:r>
              <w:rPr>
                <w:rFonts w:hint="eastAsia"/>
              </w:rPr>
              <w:t>mL</w:t>
            </w:r>
          </w:p>
        </w:tc>
      </w:tr>
      <w:tr w:rsidR="00F34C96" w:rsidTr="003C3A74">
        <w:tc>
          <w:tcPr>
            <w:tcW w:w="2840" w:type="dxa"/>
          </w:tcPr>
          <w:p w:rsidR="00F34C96" w:rsidRDefault="00F34C96" w:rsidP="003C3A74">
            <w:r>
              <w:rPr>
                <w:rFonts w:hint="eastAsia"/>
              </w:rPr>
              <w:t>PlaTakenVolume (</w:t>
            </w:r>
            <w:r>
              <w:rPr>
                <w:rFonts w:hint="eastAsia"/>
              </w:rPr>
              <w:t>需要采集的血浆量</w:t>
            </w:r>
            <w:r>
              <w:rPr>
                <w:rFonts w:hint="eastAsia"/>
              </w:rPr>
              <w:t>)</w:t>
            </w:r>
          </w:p>
        </w:tc>
        <w:tc>
          <w:tcPr>
            <w:tcW w:w="2841" w:type="dxa"/>
          </w:tcPr>
          <w:p w:rsidR="00F34C96" w:rsidRDefault="00F34C96" w:rsidP="003C3A74">
            <w:r>
              <w:t>I</w:t>
            </w:r>
            <w:r>
              <w:rPr>
                <w:rFonts w:hint="eastAsia"/>
              </w:rPr>
              <w:t>nt</w:t>
            </w:r>
          </w:p>
        </w:tc>
        <w:tc>
          <w:tcPr>
            <w:tcW w:w="2841" w:type="dxa"/>
          </w:tcPr>
          <w:p w:rsidR="00F34C96" w:rsidRDefault="00F34C96" w:rsidP="003C3A74">
            <w:r>
              <w:rPr>
                <w:rFonts w:hint="eastAsia"/>
              </w:rPr>
              <w:t>单位</w:t>
            </w:r>
            <w:r>
              <w:rPr>
                <w:rFonts w:hint="eastAsia"/>
              </w:rPr>
              <w:t>mL</w:t>
            </w:r>
          </w:p>
        </w:tc>
      </w:tr>
      <w:tr w:rsidR="00F34C96" w:rsidTr="003C3A74">
        <w:tc>
          <w:tcPr>
            <w:tcW w:w="2840" w:type="dxa"/>
          </w:tcPr>
          <w:p w:rsidR="00F34C96" w:rsidRDefault="00F34C96" w:rsidP="003C3A74">
            <w:r>
              <w:rPr>
                <w:rFonts w:hint="eastAsia"/>
              </w:rPr>
              <w:t>RBGTakenVolume</w:t>
            </w:r>
            <w:r>
              <w:rPr>
                <w:rFonts w:hint="eastAsia"/>
              </w:rPr>
              <w:t>（需要采集的红细胞量）</w:t>
            </w:r>
          </w:p>
        </w:tc>
        <w:tc>
          <w:tcPr>
            <w:tcW w:w="2841" w:type="dxa"/>
          </w:tcPr>
          <w:p w:rsidR="00F34C96" w:rsidRDefault="00F34C96" w:rsidP="003C3A74">
            <w:r>
              <w:rPr>
                <w:rFonts w:hint="eastAsia"/>
              </w:rPr>
              <w:t>int</w:t>
            </w:r>
          </w:p>
        </w:tc>
        <w:tc>
          <w:tcPr>
            <w:tcW w:w="2841" w:type="dxa"/>
          </w:tcPr>
          <w:p w:rsidR="00F34C96" w:rsidRDefault="00F34C96" w:rsidP="003C3A74">
            <w:r>
              <w:rPr>
                <w:rFonts w:hint="eastAsia"/>
              </w:rPr>
              <w:t>单位</w:t>
            </w:r>
            <w:r>
              <w:rPr>
                <w:rFonts w:hint="eastAsia"/>
              </w:rPr>
              <w:t>mL</w:t>
            </w:r>
          </w:p>
        </w:tc>
      </w:tr>
      <w:tr w:rsidR="00F34C96" w:rsidTr="003C3A74">
        <w:tc>
          <w:tcPr>
            <w:tcW w:w="2840" w:type="dxa"/>
          </w:tcPr>
          <w:p w:rsidR="00F34C96" w:rsidRDefault="00F34C96" w:rsidP="003C3A74">
            <w:r>
              <w:rPr>
                <w:rFonts w:hint="eastAsia"/>
              </w:rPr>
              <w:t>MaxTakenSpeed(</w:t>
            </w:r>
            <w:r>
              <w:rPr>
                <w:rFonts w:hint="eastAsia"/>
              </w:rPr>
              <w:t>最大采血速度</w:t>
            </w:r>
            <w:r>
              <w:rPr>
                <w:rFonts w:hint="eastAsia"/>
              </w:rPr>
              <w:t>)</w:t>
            </w:r>
          </w:p>
        </w:tc>
        <w:tc>
          <w:tcPr>
            <w:tcW w:w="2841" w:type="dxa"/>
          </w:tcPr>
          <w:p w:rsidR="00F34C96" w:rsidRDefault="00F34C96" w:rsidP="003C3A74">
            <w:r>
              <w:t>I</w:t>
            </w:r>
            <w:r>
              <w:rPr>
                <w:rFonts w:hint="eastAsia"/>
              </w:rPr>
              <w:t>nt</w:t>
            </w:r>
          </w:p>
        </w:tc>
        <w:tc>
          <w:tcPr>
            <w:tcW w:w="2841" w:type="dxa"/>
          </w:tcPr>
          <w:p w:rsidR="00F34C96" w:rsidRDefault="00F34C96" w:rsidP="003C3A74">
            <w:r>
              <w:rPr>
                <w:rFonts w:hint="eastAsia"/>
              </w:rPr>
              <w:t>单位</w:t>
            </w:r>
            <w:r>
              <w:rPr>
                <w:rFonts w:hint="eastAsia"/>
              </w:rPr>
              <w:t>mL/min</w:t>
            </w:r>
          </w:p>
        </w:tc>
      </w:tr>
      <w:tr w:rsidR="00F34C96" w:rsidTr="003C3A74">
        <w:tc>
          <w:tcPr>
            <w:tcW w:w="2840" w:type="dxa"/>
          </w:tcPr>
          <w:p w:rsidR="00F34C96" w:rsidRDefault="00F34C96" w:rsidP="003C3A74">
            <w:r>
              <w:rPr>
                <w:rFonts w:hint="eastAsia"/>
              </w:rPr>
              <w:t>MaxBackSpeed(</w:t>
            </w:r>
            <w:r>
              <w:rPr>
                <w:rFonts w:hint="eastAsia"/>
              </w:rPr>
              <w:t>最大回血速</w:t>
            </w:r>
            <w:r>
              <w:rPr>
                <w:rFonts w:hint="eastAsia"/>
              </w:rPr>
              <w:lastRenderedPageBreak/>
              <w:t>度</w:t>
            </w:r>
            <w:r>
              <w:rPr>
                <w:rFonts w:hint="eastAsia"/>
              </w:rPr>
              <w:t>)</w:t>
            </w:r>
          </w:p>
        </w:tc>
        <w:tc>
          <w:tcPr>
            <w:tcW w:w="2841" w:type="dxa"/>
          </w:tcPr>
          <w:p w:rsidR="00F34C96" w:rsidRDefault="00F34C96" w:rsidP="003C3A74">
            <w:r>
              <w:lastRenderedPageBreak/>
              <w:t>I</w:t>
            </w:r>
            <w:r>
              <w:rPr>
                <w:rFonts w:hint="eastAsia"/>
              </w:rPr>
              <w:t>nt</w:t>
            </w:r>
          </w:p>
        </w:tc>
        <w:tc>
          <w:tcPr>
            <w:tcW w:w="2841" w:type="dxa"/>
          </w:tcPr>
          <w:p w:rsidR="00F34C96" w:rsidRDefault="00F34C96" w:rsidP="003C3A74">
            <w:r>
              <w:rPr>
                <w:rFonts w:hint="eastAsia"/>
              </w:rPr>
              <w:t>单位</w:t>
            </w:r>
            <w:r>
              <w:rPr>
                <w:rFonts w:hint="eastAsia"/>
              </w:rPr>
              <w:t>mL/min</w:t>
            </w:r>
          </w:p>
        </w:tc>
      </w:tr>
      <w:tr w:rsidR="00F34C96" w:rsidTr="003C3A74">
        <w:tc>
          <w:tcPr>
            <w:tcW w:w="2840" w:type="dxa"/>
          </w:tcPr>
          <w:p w:rsidR="00F34C96" w:rsidRDefault="00F34C96" w:rsidP="003C3A74">
            <w:r>
              <w:rPr>
                <w:rFonts w:hint="eastAsia"/>
              </w:rPr>
              <w:lastRenderedPageBreak/>
              <w:t>ACSpeed(</w:t>
            </w:r>
            <w:r>
              <w:rPr>
                <w:rFonts w:hint="eastAsia"/>
              </w:rPr>
              <w:t>抗凝剂速度</w:t>
            </w:r>
            <w:r>
              <w:rPr>
                <w:rFonts w:hint="eastAsia"/>
              </w:rPr>
              <w:t>)</w:t>
            </w:r>
          </w:p>
        </w:tc>
        <w:tc>
          <w:tcPr>
            <w:tcW w:w="2841" w:type="dxa"/>
          </w:tcPr>
          <w:p w:rsidR="00F34C96" w:rsidRDefault="00F34C96" w:rsidP="003C3A74">
            <w:r>
              <w:t>I</w:t>
            </w:r>
            <w:r>
              <w:rPr>
                <w:rFonts w:hint="eastAsia"/>
              </w:rPr>
              <w:t>nt</w:t>
            </w:r>
          </w:p>
        </w:tc>
        <w:tc>
          <w:tcPr>
            <w:tcW w:w="2841" w:type="dxa"/>
          </w:tcPr>
          <w:p w:rsidR="00F34C96" w:rsidRDefault="00F34C96" w:rsidP="003C3A74">
            <w:r>
              <w:rPr>
                <w:rFonts w:hint="eastAsia"/>
              </w:rPr>
              <w:t>单位</w:t>
            </w:r>
            <w:r>
              <w:rPr>
                <w:rFonts w:hint="eastAsia"/>
              </w:rPr>
              <w:t>mL/min</w:t>
            </w:r>
          </w:p>
        </w:tc>
      </w:tr>
      <w:tr w:rsidR="00F34C96" w:rsidTr="003C3A74">
        <w:tc>
          <w:tcPr>
            <w:tcW w:w="2840" w:type="dxa"/>
          </w:tcPr>
          <w:p w:rsidR="00F34C96" w:rsidRDefault="00F34C96" w:rsidP="003C3A74">
            <w:r>
              <w:rPr>
                <w:rFonts w:hint="eastAsia"/>
              </w:rPr>
              <w:t>TakenPressure(</w:t>
            </w:r>
            <w:r>
              <w:rPr>
                <w:rFonts w:hint="eastAsia"/>
              </w:rPr>
              <w:t>采血压力上限</w:t>
            </w:r>
            <w:r>
              <w:rPr>
                <w:rFonts w:hint="eastAsia"/>
              </w:rPr>
              <w:t>)</w:t>
            </w:r>
          </w:p>
        </w:tc>
        <w:tc>
          <w:tcPr>
            <w:tcW w:w="2841" w:type="dxa"/>
          </w:tcPr>
          <w:p w:rsidR="00F34C96" w:rsidRDefault="00F34C96" w:rsidP="003C3A74">
            <w:r>
              <w:t>I</w:t>
            </w:r>
            <w:r>
              <w:rPr>
                <w:rFonts w:hint="eastAsia"/>
              </w:rPr>
              <w:t>nt</w:t>
            </w:r>
          </w:p>
        </w:tc>
        <w:tc>
          <w:tcPr>
            <w:tcW w:w="2841" w:type="dxa"/>
          </w:tcPr>
          <w:p w:rsidR="00F34C96" w:rsidRDefault="00F34C96" w:rsidP="003C3A74">
            <w:r>
              <w:rPr>
                <w:rFonts w:hint="eastAsia"/>
              </w:rPr>
              <w:t>单位</w:t>
            </w:r>
            <w:r>
              <w:rPr>
                <w:rFonts w:hint="eastAsia"/>
              </w:rPr>
              <w:t>mmHg</w:t>
            </w:r>
          </w:p>
        </w:tc>
      </w:tr>
      <w:tr w:rsidR="00F34C96" w:rsidTr="003C3A74">
        <w:tc>
          <w:tcPr>
            <w:tcW w:w="2840" w:type="dxa"/>
          </w:tcPr>
          <w:p w:rsidR="00F34C96" w:rsidRDefault="00F34C96" w:rsidP="003C3A74">
            <w:r>
              <w:rPr>
                <w:rFonts w:hint="eastAsia"/>
              </w:rPr>
              <w:t>BackPressure(</w:t>
            </w:r>
            <w:r>
              <w:rPr>
                <w:rFonts w:hint="eastAsia"/>
              </w:rPr>
              <w:t>回血压力下限</w:t>
            </w:r>
            <w:r>
              <w:rPr>
                <w:rFonts w:hint="eastAsia"/>
              </w:rPr>
              <w:t>)</w:t>
            </w:r>
          </w:p>
        </w:tc>
        <w:tc>
          <w:tcPr>
            <w:tcW w:w="2841" w:type="dxa"/>
          </w:tcPr>
          <w:p w:rsidR="00F34C96" w:rsidRDefault="00F34C96" w:rsidP="003C3A74">
            <w:r>
              <w:t>I</w:t>
            </w:r>
            <w:r>
              <w:rPr>
                <w:rFonts w:hint="eastAsia"/>
              </w:rPr>
              <w:t>nt</w:t>
            </w:r>
          </w:p>
        </w:tc>
        <w:tc>
          <w:tcPr>
            <w:tcW w:w="2841" w:type="dxa"/>
          </w:tcPr>
          <w:p w:rsidR="00F34C96" w:rsidRDefault="00F34C96" w:rsidP="003C3A74">
            <w:r>
              <w:rPr>
                <w:rFonts w:hint="eastAsia"/>
              </w:rPr>
              <w:t>单位</w:t>
            </w:r>
            <w:r>
              <w:rPr>
                <w:rFonts w:hint="eastAsia"/>
              </w:rPr>
              <w:t>mmHg</w:t>
            </w:r>
          </w:p>
        </w:tc>
      </w:tr>
      <w:tr w:rsidR="00F34C96" w:rsidTr="003C3A74">
        <w:tc>
          <w:tcPr>
            <w:tcW w:w="2840" w:type="dxa"/>
          </w:tcPr>
          <w:p w:rsidR="00F34C96" w:rsidRDefault="00F34C96" w:rsidP="003C3A74">
            <w:r>
              <w:rPr>
                <w:rFonts w:hint="eastAsia"/>
              </w:rPr>
              <w:t>RatePlt(</w:t>
            </w:r>
            <w:r>
              <w:rPr>
                <w:rFonts w:hint="eastAsia"/>
              </w:rPr>
              <w:t>采血</w:t>
            </w:r>
            <w:r>
              <w:rPr>
                <w:rFonts w:hint="eastAsia"/>
              </w:rPr>
              <w:t>/</w:t>
            </w:r>
            <w:r>
              <w:rPr>
                <w:rFonts w:hint="eastAsia"/>
              </w:rPr>
              <w:t>抗凝剂灌注比例</w:t>
            </w:r>
            <w:r w:rsidR="00E26BB2">
              <w:rPr>
                <w:rFonts w:hint="eastAsia"/>
              </w:rPr>
              <w:t>)</w:t>
            </w:r>
            <w:r>
              <w:rPr>
                <w:rFonts w:hint="eastAsia"/>
              </w:rPr>
              <w:t>(</w:t>
            </w:r>
            <w:r>
              <w:rPr>
                <w:rFonts w:hint="eastAsia"/>
              </w:rPr>
              <w:t>血小板</w:t>
            </w:r>
            <w:r>
              <w:rPr>
                <w:rFonts w:hint="eastAsia"/>
              </w:rPr>
              <w:t>)</w:t>
            </w:r>
          </w:p>
        </w:tc>
        <w:tc>
          <w:tcPr>
            <w:tcW w:w="2841" w:type="dxa"/>
          </w:tcPr>
          <w:p w:rsidR="00F34C96" w:rsidRDefault="00F34C96" w:rsidP="003C3A74">
            <w:r>
              <w:t>F</w:t>
            </w:r>
            <w:r>
              <w:rPr>
                <w:rFonts w:hint="eastAsia"/>
              </w:rPr>
              <w:t>loat</w:t>
            </w:r>
          </w:p>
        </w:tc>
        <w:tc>
          <w:tcPr>
            <w:tcW w:w="2841" w:type="dxa"/>
          </w:tcPr>
          <w:p w:rsidR="00F34C96" w:rsidRDefault="00F34C96" w:rsidP="003C3A74">
            <w:r>
              <w:rPr>
                <w:rFonts w:hint="eastAsia"/>
              </w:rPr>
              <w:t>采集血小板时生效</w:t>
            </w:r>
          </w:p>
        </w:tc>
      </w:tr>
      <w:tr w:rsidR="00F34C96" w:rsidTr="003C3A74">
        <w:tc>
          <w:tcPr>
            <w:tcW w:w="2840" w:type="dxa"/>
          </w:tcPr>
          <w:p w:rsidR="00F34C96" w:rsidRDefault="00F34C96" w:rsidP="003C3A74">
            <w:r>
              <w:rPr>
                <w:rFonts w:hint="eastAsia"/>
              </w:rPr>
              <w:t>RateRbc(</w:t>
            </w:r>
            <w:r>
              <w:rPr>
                <w:rFonts w:hint="eastAsia"/>
              </w:rPr>
              <w:t>采血</w:t>
            </w:r>
            <w:r>
              <w:rPr>
                <w:rFonts w:hint="eastAsia"/>
              </w:rPr>
              <w:t>/</w:t>
            </w:r>
            <w:r>
              <w:rPr>
                <w:rFonts w:hint="eastAsia"/>
              </w:rPr>
              <w:t>抗凝剂灌注比例</w:t>
            </w:r>
            <w:r w:rsidR="001472E1">
              <w:rPr>
                <w:rFonts w:hint="eastAsia"/>
              </w:rPr>
              <w:t>)</w:t>
            </w:r>
            <w:r>
              <w:rPr>
                <w:rFonts w:hint="eastAsia"/>
              </w:rPr>
              <w:t>(</w:t>
            </w:r>
            <w:r>
              <w:rPr>
                <w:rFonts w:hint="eastAsia"/>
              </w:rPr>
              <w:t>红细胞</w:t>
            </w:r>
            <w:r>
              <w:rPr>
                <w:rFonts w:hint="eastAsia"/>
              </w:rPr>
              <w:t>)</w:t>
            </w:r>
          </w:p>
        </w:tc>
        <w:tc>
          <w:tcPr>
            <w:tcW w:w="2841" w:type="dxa"/>
          </w:tcPr>
          <w:p w:rsidR="00F34C96" w:rsidRDefault="00F34C96" w:rsidP="003C3A74">
            <w:r>
              <w:rPr>
                <w:rFonts w:hint="eastAsia"/>
              </w:rPr>
              <w:t>Float</w:t>
            </w:r>
          </w:p>
        </w:tc>
        <w:tc>
          <w:tcPr>
            <w:tcW w:w="2841" w:type="dxa"/>
          </w:tcPr>
          <w:p w:rsidR="00F34C96" w:rsidRDefault="00F34C96" w:rsidP="003C3A74">
            <w:r>
              <w:rPr>
                <w:rFonts w:hint="eastAsia"/>
              </w:rPr>
              <w:t>采集红细胞时生效</w:t>
            </w:r>
          </w:p>
        </w:tc>
      </w:tr>
      <w:tr w:rsidR="00A67FF6" w:rsidTr="008B52C8">
        <w:tc>
          <w:tcPr>
            <w:tcW w:w="2840" w:type="dxa"/>
          </w:tcPr>
          <w:p w:rsidR="00A67FF6" w:rsidRDefault="00A67FF6" w:rsidP="008B52C8">
            <w:r>
              <w:rPr>
                <w:rFonts w:hint="eastAsia"/>
              </w:rPr>
              <w:t>ProgramTime(</w:t>
            </w:r>
            <w:r>
              <w:rPr>
                <w:rFonts w:hint="eastAsia"/>
              </w:rPr>
              <w:t>程序操作时间</w:t>
            </w:r>
            <w:r>
              <w:rPr>
                <w:rFonts w:hint="eastAsia"/>
              </w:rPr>
              <w:t>)</w:t>
            </w:r>
          </w:p>
        </w:tc>
        <w:tc>
          <w:tcPr>
            <w:tcW w:w="2841" w:type="dxa"/>
          </w:tcPr>
          <w:p w:rsidR="00A67FF6" w:rsidRDefault="00A67FF6" w:rsidP="008B52C8">
            <w:r>
              <w:t>I</w:t>
            </w:r>
            <w:r>
              <w:rPr>
                <w:rFonts w:hint="eastAsia"/>
              </w:rPr>
              <w:t>nt</w:t>
            </w:r>
          </w:p>
        </w:tc>
        <w:tc>
          <w:tcPr>
            <w:tcW w:w="2841" w:type="dxa"/>
          </w:tcPr>
          <w:p w:rsidR="00A67FF6" w:rsidRDefault="00A67FF6" w:rsidP="008B52C8">
            <w:r>
              <w:rPr>
                <w:rFonts w:hint="eastAsia"/>
              </w:rPr>
              <w:t>单位</w:t>
            </w:r>
            <w:r>
              <w:rPr>
                <w:rFonts w:hint="eastAsia"/>
              </w:rPr>
              <w:t>min</w:t>
            </w:r>
          </w:p>
        </w:tc>
      </w:tr>
      <w:tr w:rsidR="00F34C96" w:rsidTr="003C3A74">
        <w:tc>
          <w:tcPr>
            <w:tcW w:w="2840" w:type="dxa"/>
          </w:tcPr>
          <w:p w:rsidR="00F34C96" w:rsidRDefault="00F34C96" w:rsidP="003C3A74">
            <w:r>
              <w:rPr>
                <w:rFonts w:hint="eastAsia"/>
              </w:rPr>
              <w:t>BackSwitch(</w:t>
            </w:r>
            <w:r>
              <w:rPr>
                <w:rFonts w:hint="eastAsia"/>
              </w:rPr>
              <w:t>是否开启回输</w:t>
            </w:r>
            <w:r>
              <w:rPr>
                <w:rFonts w:hint="eastAsia"/>
              </w:rPr>
              <w:t>)</w:t>
            </w:r>
          </w:p>
        </w:tc>
        <w:tc>
          <w:tcPr>
            <w:tcW w:w="2841" w:type="dxa"/>
          </w:tcPr>
          <w:p w:rsidR="00F34C96" w:rsidRDefault="00F34C96" w:rsidP="003C3A74">
            <w:r>
              <w:t>B</w:t>
            </w:r>
            <w:r>
              <w:rPr>
                <w:rFonts w:hint="eastAsia"/>
              </w:rPr>
              <w:t>ool</w:t>
            </w:r>
          </w:p>
        </w:tc>
        <w:tc>
          <w:tcPr>
            <w:tcW w:w="2841" w:type="dxa"/>
          </w:tcPr>
          <w:p w:rsidR="00F34C96" w:rsidRDefault="00F34C96" w:rsidP="003C3A74">
            <w:r>
              <w:rPr>
                <w:rFonts w:hint="eastAsia"/>
              </w:rPr>
              <w:t>开关</w:t>
            </w:r>
          </w:p>
        </w:tc>
      </w:tr>
    </w:tbl>
    <w:p w:rsidR="00AE3340" w:rsidRDefault="00AE3340" w:rsidP="00A64503">
      <w:pPr>
        <w:spacing w:line="360" w:lineRule="auto"/>
      </w:pPr>
      <w:r>
        <w:rPr>
          <w:rFonts w:hint="eastAsia"/>
        </w:rPr>
        <w:t>最大采血、回血和抗凝剂速度的计算：参考</w:t>
      </w:r>
      <w:hyperlink w:anchor="_流速控制表" w:history="1">
        <w:r w:rsidRPr="00AE3340">
          <w:rPr>
            <w:rStyle w:val="af4"/>
            <w:rFonts w:hint="eastAsia"/>
          </w:rPr>
          <w:t>流速控制表</w:t>
        </w:r>
      </w:hyperlink>
    </w:p>
    <w:p w:rsidR="00AE3340" w:rsidRPr="009602DD" w:rsidRDefault="00BF7F91" w:rsidP="00F34C96">
      <w:pPr>
        <w:spacing w:line="360" w:lineRule="auto"/>
      </w:pPr>
      <w:r>
        <w:rPr>
          <w:rFonts w:hint="eastAsia"/>
        </w:rPr>
        <w:t>采血压力</w:t>
      </w:r>
      <w:r w:rsidR="00815D53">
        <w:rPr>
          <w:rFonts w:hint="eastAsia"/>
        </w:rPr>
        <w:t>、</w:t>
      </w:r>
      <w:r>
        <w:rPr>
          <w:rFonts w:hint="eastAsia"/>
        </w:rPr>
        <w:t>回血压力</w:t>
      </w:r>
      <w:r w:rsidR="00815D53">
        <w:rPr>
          <w:rFonts w:hint="eastAsia"/>
        </w:rPr>
        <w:t>、采血</w:t>
      </w:r>
      <w:r w:rsidR="00815D53">
        <w:rPr>
          <w:rFonts w:hint="eastAsia"/>
        </w:rPr>
        <w:t>/</w:t>
      </w:r>
      <w:r w:rsidR="00815D53">
        <w:rPr>
          <w:rFonts w:hint="eastAsia"/>
        </w:rPr>
        <w:t>抗凝剂灌注</w:t>
      </w:r>
      <w:r w:rsidR="007D419B">
        <w:rPr>
          <w:rFonts w:hint="eastAsia"/>
        </w:rPr>
        <w:t>和是否开启回输</w:t>
      </w:r>
      <w:r w:rsidR="00A64503">
        <w:rPr>
          <w:rFonts w:hint="eastAsia"/>
        </w:rPr>
        <w:t>：参考</w:t>
      </w:r>
      <w:hyperlink w:anchor="_操作程序参数" w:history="1">
        <w:r w:rsidR="001A12DD" w:rsidRPr="004A00D0">
          <w:rPr>
            <w:rStyle w:val="af4"/>
            <w:rFonts w:hint="eastAsia"/>
          </w:rPr>
          <w:t>操作程序参数</w:t>
        </w:r>
        <w:r w:rsidR="00804E30" w:rsidRPr="004A00D0">
          <w:rPr>
            <w:rStyle w:val="af4"/>
            <w:rFonts w:hint="eastAsia"/>
          </w:rPr>
          <w:t>表</w:t>
        </w:r>
      </w:hyperlink>
    </w:p>
    <w:p w:rsidR="000E055B" w:rsidRDefault="009D595F" w:rsidP="000E055B">
      <w:pPr>
        <w:pStyle w:val="2"/>
      </w:pPr>
      <w:bookmarkStart w:id="86" w:name="_Toc362251528"/>
      <w:r>
        <w:rPr>
          <w:rFonts w:hint="eastAsia"/>
        </w:rPr>
        <w:t>界面描述</w:t>
      </w:r>
      <w:bookmarkEnd w:id="86"/>
    </w:p>
    <w:p w:rsidR="007A5F9F" w:rsidRDefault="007A5F9F" w:rsidP="000E055B">
      <w:r>
        <w:rPr>
          <w:rFonts w:hint="eastAsia"/>
        </w:rPr>
        <w:t>界面描述：</w:t>
      </w:r>
    </w:p>
    <w:p w:rsidR="00361CC7" w:rsidRDefault="00361CC7" w:rsidP="000E055B">
      <w:r>
        <w:rPr>
          <w:rFonts w:hint="eastAsia"/>
        </w:rPr>
        <w:t>以下所有界面</w:t>
      </w:r>
      <w:r>
        <w:rPr>
          <w:rFonts w:hint="eastAsia"/>
        </w:rPr>
        <w:t>(</w:t>
      </w:r>
      <w:r>
        <w:rPr>
          <w:rFonts w:hint="eastAsia"/>
        </w:rPr>
        <w:t>主界面除外</w:t>
      </w:r>
      <w:r>
        <w:rPr>
          <w:rFonts w:hint="eastAsia"/>
        </w:rPr>
        <w:t>)</w:t>
      </w:r>
      <w:r>
        <w:rPr>
          <w:rFonts w:hint="eastAsia"/>
        </w:rPr>
        <w:t>都可以返回，返回后再次输入则原来存储的数据将被更新。</w:t>
      </w:r>
    </w:p>
    <w:p w:rsidR="00EA0B86" w:rsidRDefault="007A5F9F" w:rsidP="00EA0B86">
      <w:pPr>
        <w:pStyle w:val="ab"/>
        <w:numPr>
          <w:ilvl w:val="3"/>
          <w:numId w:val="15"/>
        </w:numPr>
      </w:pPr>
      <w:r>
        <w:rPr>
          <w:rFonts w:hint="eastAsia"/>
        </w:rPr>
        <w:t>主界面</w:t>
      </w:r>
    </w:p>
    <w:p w:rsidR="007A5F9F" w:rsidRDefault="007A5F9F" w:rsidP="004B0B6B">
      <w:pPr>
        <w:pStyle w:val="ab"/>
        <w:ind w:left="2105"/>
      </w:pPr>
      <w:r>
        <w:rPr>
          <w:rFonts w:hint="eastAsia"/>
        </w:rPr>
        <w:t>当出现系统信息时显示系统信息的内容。</w:t>
      </w:r>
    </w:p>
    <w:p w:rsidR="004B0B6B" w:rsidRDefault="004B0B6B" w:rsidP="004B0B6B">
      <w:pPr>
        <w:pStyle w:val="ab"/>
        <w:numPr>
          <w:ilvl w:val="3"/>
          <w:numId w:val="15"/>
        </w:numPr>
      </w:pPr>
      <w:r>
        <w:rPr>
          <w:rFonts w:hint="eastAsia"/>
        </w:rPr>
        <w:t>输入献血者参数界面；</w:t>
      </w:r>
    </w:p>
    <w:p w:rsidR="004B0B6B" w:rsidRDefault="004B0B6B" w:rsidP="004B0B6B">
      <w:pPr>
        <w:pStyle w:val="ab"/>
        <w:ind w:left="2105"/>
      </w:pPr>
      <w:r>
        <w:rPr>
          <w:rFonts w:hint="eastAsia"/>
        </w:rPr>
        <w:t>性别是单选按钮组，身高和体重弹出数字键盘输入，当输入两者均有值时计算总血量，显示在总血量的</w:t>
      </w:r>
      <w:r>
        <w:rPr>
          <w:rFonts w:hint="eastAsia"/>
        </w:rPr>
        <w:t>label</w:t>
      </w:r>
      <w:r>
        <w:rPr>
          <w:rFonts w:hint="eastAsia"/>
        </w:rPr>
        <w:t>上。</w:t>
      </w:r>
    </w:p>
    <w:p w:rsidR="004B0B6B" w:rsidRDefault="004B0B6B" w:rsidP="004B0B6B">
      <w:pPr>
        <w:pStyle w:val="ab"/>
        <w:numPr>
          <w:ilvl w:val="3"/>
          <w:numId w:val="15"/>
        </w:numPr>
      </w:pPr>
      <w:r w:rsidRPr="004B0B6B">
        <w:rPr>
          <w:rFonts w:hint="eastAsia"/>
        </w:rPr>
        <w:t>血小板</w:t>
      </w:r>
      <w:r w:rsidRPr="004B0B6B">
        <w:rPr>
          <w:rFonts w:hint="eastAsia"/>
        </w:rPr>
        <w:t>/</w:t>
      </w:r>
      <w:r w:rsidRPr="004B0B6B">
        <w:rPr>
          <w:rFonts w:hint="eastAsia"/>
        </w:rPr>
        <w:t>红细胞压积</w:t>
      </w:r>
      <w:r w:rsidRPr="004B0B6B">
        <w:rPr>
          <w:rFonts w:hint="eastAsia"/>
        </w:rPr>
        <w:t>/</w:t>
      </w:r>
      <w:r w:rsidRPr="004B0B6B">
        <w:rPr>
          <w:rFonts w:hint="eastAsia"/>
        </w:rPr>
        <w:t>血型输入</w:t>
      </w:r>
      <w:r>
        <w:rPr>
          <w:rFonts w:hint="eastAsia"/>
        </w:rPr>
        <w:t>界面</w:t>
      </w:r>
    </w:p>
    <w:p w:rsidR="004B0B6B" w:rsidRDefault="004B0B6B" w:rsidP="004B0B6B">
      <w:pPr>
        <w:pStyle w:val="ab"/>
        <w:ind w:left="2105"/>
      </w:pPr>
      <w:r>
        <w:rPr>
          <w:rFonts w:hint="eastAsia"/>
        </w:rPr>
        <w:t>血型按钮弹出选项卡选择其中一个，红细胞压积和血小板预计数通过数字键盘输入，如果不进行血小板采集则不需要输入血小板计数。</w:t>
      </w:r>
    </w:p>
    <w:p w:rsidR="004B0B6B" w:rsidRDefault="004B0B6B" w:rsidP="004B0B6B">
      <w:pPr>
        <w:pStyle w:val="ab"/>
        <w:numPr>
          <w:ilvl w:val="3"/>
          <w:numId w:val="15"/>
        </w:numPr>
      </w:pPr>
      <w:r w:rsidRPr="004B0B6B">
        <w:rPr>
          <w:rFonts w:hint="eastAsia"/>
        </w:rPr>
        <w:t>最优程序选择</w:t>
      </w:r>
      <w:r>
        <w:rPr>
          <w:rFonts w:hint="eastAsia"/>
        </w:rPr>
        <w:t>界面</w:t>
      </w:r>
    </w:p>
    <w:p w:rsidR="004B0B6B" w:rsidRPr="004B0B6B" w:rsidRDefault="00423FF3" w:rsidP="00711D3F">
      <w:pPr>
        <w:pStyle w:val="ab"/>
        <w:ind w:left="2105"/>
        <w:rPr>
          <w:ins w:id="87" w:author="Admin" w:date="2013-06-19T14:33:00Z"/>
        </w:rPr>
      </w:pPr>
      <w:r>
        <w:rPr>
          <w:rFonts w:hint="eastAsia"/>
        </w:rPr>
        <w:t>点击“次选”选择操作程序，选中后显示血小板、血浆和红细胞的采集量，程序操作时间，</w:t>
      </w:r>
      <w:r w:rsidR="004408BF">
        <w:rPr>
          <w:rFonts w:hint="eastAsia"/>
        </w:rPr>
        <w:t>选中的程序黄色高亮显示，并且在上方显示“首选”的按钮，底下的“次选”按钮消失。</w:t>
      </w:r>
      <w:r>
        <w:rPr>
          <w:rFonts w:hint="eastAsia"/>
        </w:rPr>
        <w:t>点击时钟的图标后可以选择程序最长操作时间。</w:t>
      </w:r>
    </w:p>
    <w:p w:rsidR="009C44E5" w:rsidRDefault="001441A1">
      <w:pPr>
        <w:keepNext/>
        <w:ind w:left="844"/>
        <w:jc w:val="center"/>
        <w:pPrChange w:id="88" w:author="Admin" w:date="2013-06-19T14:40:00Z">
          <w:pPr>
            <w:keepNext/>
            <w:jc w:val="center"/>
          </w:pPr>
        </w:pPrChange>
      </w:pPr>
      <w:r>
        <w:rPr>
          <w:noProof/>
        </w:rPr>
        <w:lastRenderedPageBreak/>
        <w:drawing>
          <wp:inline distT="0" distB="0" distL="0" distR="0">
            <wp:extent cx="5274310" cy="3969911"/>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274310" cy="3969911"/>
                    </a:xfrm>
                    <a:prstGeom prst="rect">
                      <a:avLst/>
                    </a:prstGeom>
                  </pic:spPr>
                </pic:pic>
              </a:graphicData>
            </a:graphic>
          </wp:inline>
        </w:drawing>
      </w:r>
    </w:p>
    <w:p w:rsidR="00963FFD" w:rsidRDefault="00315A17" w:rsidP="00315A17">
      <w:pPr>
        <w:pStyle w:val="a5"/>
        <w:jc w:val="center"/>
      </w:pPr>
      <w:r>
        <w:t xml:space="preserve">Figure </w:t>
      </w:r>
      <w:r w:rsidR="00415C53">
        <w:fldChar w:fldCharType="begin"/>
      </w:r>
      <w:r w:rsidR="00B407AF">
        <w:instrText xml:space="preserve"> SEQ Figure \* ARABIC </w:instrText>
      </w:r>
      <w:r w:rsidR="00415C53">
        <w:fldChar w:fldCharType="separate"/>
      </w:r>
      <w:r w:rsidR="00924869">
        <w:rPr>
          <w:noProof/>
        </w:rPr>
        <w:t>11</w:t>
      </w:r>
      <w:r w:rsidR="00415C53">
        <w:rPr>
          <w:noProof/>
        </w:rPr>
        <w:fldChar w:fldCharType="end"/>
      </w:r>
      <w:r w:rsidRPr="009E3915">
        <w:rPr>
          <w:rFonts w:hint="eastAsia"/>
        </w:rPr>
        <w:t>主界面</w:t>
      </w:r>
    </w:p>
    <w:p w:rsidR="00315A17" w:rsidRDefault="009D595F" w:rsidP="00315A17">
      <w:pPr>
        <w:keepNext/>
        <w:jc w:val="center"/>
      </w:pPr>
      <w:r>
        <w:rPr>
          <w:noProof/>
        </w:rPr>
        <w:drawing>
          <wp:inline distT="0" distB="0" distL="0" distR="0">
            <wp:extent cx="4638675" cy="3648075"/>
            <wp:effectExtent l="0" t="0" r="9525"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4638675" cy="3648075"/>
                    </a:xfrm>
                    <a:prstGeom prst="rect">
                      <a:avLst/>
                    </a:prstGeom>
                  </pic:spPr>
                </pic:pic>
              </a:graphicData>
            </a:graphic>
          </wp:inline>
        </w:drawing>
      </w:r>
    </w:p>
    <w:p w:rsidR="00315A17" w:rsidRDefault="00315A17" w:rsidP="00315A17">
      <w:pPr>
        <w:pStyle w:val="a5"/>
        <w:jc w:val="center"/>
      </w:pPr>
      <w:r>
        <w:t xml:space="preserve">Figure </w:t>
      </w:r>
      <w:r w:rsidR="00415C53">
        <w:fldChar w:fldCharType="begin"/>
      </w:r>
      <w:r w:rsidR="00B407AF">
        <w:instrText xml:space="preserve"> SEQ Figure \* ARABIC </w:instrText>
      </w:r>
      <w:r w:rsidR="00415C53">
        <w:fldChar w:fldCharType="separate"/>
      </w:r>
      <w:r w:rsidR="00924869">
        <w:rPr>
          <w:noProof/>
        </w:rPr>
        <w:t>12</w:t>
      </w:r>
      <w:r w:rsidR="00415C53">
        <w:rPr>
          <w:noProof/>
        </w:rPr>
        <w:fldChar w:fldCharType="end"/>
      </w:r>
      <w:r w:rsidRPr="0051747A">
        <w:rPr>
          <w:rFonts w:hint="eastAsia"/>
        </w:rPr>
        <w:t>输入性别身高体重</w:t>
      </w:r>
    </w:p>
    <w:p w:rsidR="003844B6" w:rsidRDefault="00963FFD" w:rsidP="00315A17">
      <w:pPr>
        <w:keepNext/>
        <w:jc w:val="center"/>
      </w:pPr>
      <w:r w:rsidRPr="00540E58">
        <w:rPr>
          <w:rFonts w:hint="eastAsia"/>
        </w:rPr>
        <w:lastRenderedPageBreak/>
        <w:tab/>
      </w:r>
    </w:p>
    <w:p w:rsidR="00315A17" w:rsidRDefault="008368AD" w:rsidP="00315A17">
      <w:pPr>
        <w:keepNext/>
        <w:jc w:val="center"/>
      </w:pPr>
      <w:r>
        <w:rPr>
          <w:noProof/>
        </w:rPr>
        <w:drawing>
          <wp:inline distT="0" distB="0" distL="0" distR="0">
            <wp:extent cx="3752850" cy="323850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3752850" cy="3238500"/>
                    </a:xfrm>
                    <a:prstGeom prst="rect">
                      <a:avLst/>
                    </a:prstGeom>
                  </pic:spPr>
                </pic:pic>
              </a:graphicData>
            </a:graphic>
          </wp:inline>
        </w:drawing>
      </w:r>
    </w:p>
    <w:p w:rsidR="00917D94" w:rsidRDefault="00315A17" w:rsidP="00315A17">
      <w:pPr>
        <w:pStyle w:val="a5"/>
        <w:jc w:val="center"/>
      </w:pPr>
      <w:r>
        <w:t xml:space="preserve">Figure </w:t>
      </w:r>
      <w:r w:rsidR="00415C53">
        <w:fldChar w:fldCharType="begin"/>
      </w:r>
      <w:r w:rsidR="00B407AF">
        <w:instrText xml:space="preserve"> SEQ Figure \* ARABIC </w:instrText>
      </w:r>
      <w:r w:rsidR="00415C53">
        <w:fldChar w:fldCharType="separate"/>
      </w:r>
      <w:r w:rsidR="00924869">
        <w:rPr>
          <w:noProof/>
        </w:rPr>
        <w:t>13</w:t>
      </w:r>
      <w:r w:rsidR="00415C53">
        <w:rPr>
          <w:noProof/>
        </w:rPr>
        <w:fldChar w:fldCharType="end"/>
      </w:r>
      <w:r w:rsidRPr="00023E6E">
        <w:rPr>
          <w:rFonts w:hint="eastAsia"/>
        </w:rPr>
        <w:t>血小板</w:t>
      </w:r>
      <w:r w:rsidRPr="00023E6E">
        <w:rPr>
          <w:rFonts w:hint="eastAsia"/>
        </w:rPr>
        <w:t>/</w:t>
      </w:r>
      <w:r w:rsidRPr="00023E6E">
        <w:rPr>
          <w:rFonts w:hint="eastAsia"/>
        </w:rPr>
        <w:t>红细胞压积</w:t>
      </w:r>
      <w:r w:rsidRPr="00023E6E">
        <w:rPr>
          <w:rFonts w:hint="eastAsia"/>
        </w:rPr>
        <w:t>/</w:t>
      </w:r>
      <w:r w:rsidRPr="00023E6E">
        <w:rPr>
          <w:rFonts w:hint="eastAsia"/>
        </w:rPr>
        <w:t>血型输入</w:t>
      </w:r>
    </w:p>
    <w:p w:rsidR="00B22B24" w:rsidDel="00B22B24" w:rsidRDefault="00206170">
      <w:pPr>
        <w:keepNext/>
        <w:jc w:val="center"/>
        <w:rPr>
          <w:del w:id="89" w:author="Admin" w:date="2013-06-19T14:41:00Z"/>
        </w:rPr>
      </w:pPr>
      <w:r>
        <w:rPr>
          <w:noProof/>
        </w:rPr>
        <w:drawing>
          <wp:inline distT="0" distB="0" distL="0" distR="0">
            <wp:extent cx="5057775" cy="4524375"/>
            <wp:effectExtent l="0" t="0" r="9525" b="952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057775" cy="4524375"/>
                    </a:xfrm>
                    <a:prstGeom prst="rect">
                      <a:avLst/>
                    </a:prstGeom>
                  </pic:spPr>
                </pic:pic>
              </a:graphicData>
            </a:graphic>
          </wp:inline>
        </w:drawing>
      </w:r>
    </w:p>
    <w:p w:rsidR="00917D94" w:rsidRDefault="00315A17" w:rsidP="00315A17">
      <w:pPr>
        <w:pStyle w:val="a5"/>
        <w:jc w:val="center"/>
        <w:rPr>
          <w:ins w:id="90" w:author="Admin" w:date="2013-06-19T14:41:00Z"/>
        </w:rPr>
      </w:pPr>
      <w:r>
        <w:t xml:space="preserve">Figure </w:t>
      </w:r>
      <w:r w:rsidR="00415C53">
        <w:fldChar w:fldCharType="begin"/>
      </w:r>
      <w:r w:rsidR="00B407AF">
        <w:instrText xml:space="preserve"> SEQ Figure \* ARABIC </w:instrText>
      </w:r>
      <w:r w:rsidR="00415C53">
        <w:fldChar w:fldCharType="separate"/>
      </w:r>
      <w:r w:rsidR="00924869">
        <w:rPr>
          <w:noProof/>
        </w:rPr>
        <w:t>14</w:t>
      </w:r>
      <w:r w:rsidR="00415C53">
        <w:rPr>
          <w:noProof/>
        </w:rPr>
        <w:fldChar w:fldCharType="end"/>
      </w:r>
      <w:r w:rsidRPr="004249FE">
        <w:rPr>
          <w:rFonts w:hint="eastAsia"/>
        </w:rPr>
        <w:t>最优程序选择</w:t>
      </w:r>
    </w:p>
    <w:p w:rsidR="009D673B" w:rsidRDefault="005A71EA" w:rsidP="005A71EA">
      <w:pPr>
        <w:pStyle w:val="1"/>
      </w:pPr>
      <w:bookmarkStart w:id="91" w:name="_Toc362251529"/>
      <w:r>
        <w:rPr>
          <w:rFonts w:hint="eastAsia"/>
        </w:rPr>
        <w:lastRenderedPageBreak/>
        <w:t>设置管路套件和预冲系统</w:t>
      </w:r>
      <w:bookmarkEnd w:id="91"/>
    </w:p>
    <w:p w:rsidR="002E21ED" w:rsidRDefault="002E21ED" w:rsidP="002E21ED">
      <w:pPr>
        <w:pStyle w:val="2"/>
      </w:pPr>
      <w:bookmarkStart w:id="92" w:name="_Toc362251530"/>
      <w:r>
        <w:rPr>
          <w:rFonts w:hint="eastAsia"/>
        </w:rPr>
        <w:t>设计思路</w:t>
      </w:r>
      <w:bookmarkEnd w:id="92"/>
    </w:p>
    <w:p w:rsidR="002E21ED" w:rsidRDefault="002E21ED" w:rsidP="002E21ED">
      <w:r>
        <w:rPr>
          <w:rFonts w:hint="eastAsia"/>
        </w:rPr>
        <w:t>此流程中工控和中控的数据交流不是很多，工控只是将按钮的操作作为触发事件下发到中控，中控负责具体的流程。</w:t>
      </w:r>
    </w:p>
    <w:p w:rsidR="002875E9" w:rsidRDefault="002875E9" w:rsidP="002875E9">
      <w:pPr>
        <w:pStyle w:val="2"/>
      </w:pPr>
      <w:bookmarkStart w:id="93" w:name="_Toc362251531"/>
      <w:r>
        <w:rPr>
          <w:rFonts w:hint="eastAsia"/>
        </w:rPr>
        <w:t>数据通信</w:t>
      </w:r>
      <w:ins w:id="94" w:author="Admin" w:date="2013-07-08T19:26:00Z">
        <w:r w:rsidR="0016559A">
          <w:rPr>
            <w:rFonts w:hint="eastAsia"/>
          </w:rPr>
          <w:t>（后续可以开始</w:t>
        </w:r>
      </w:ins>
      <w:ins w:id="95" w:author="Admin" w:date="2013-07-08T19:27:00Z">
        <w:r w:rsidR="0016559A">
          <w:rPr>
            <w:rFonts w:hint="eastAsia"/>
          </w:rPr>
          <w:t>完成通讯指令</w:t>
        </w:r>
      </w:ins>
      <w:ins w:id="96" w:author="Admin" w:date="2013-07-08T19:28:00Z">
        <w:r w:rsidR="00D43675">
          <w:rPr>
            <w:rFonts w:hint="eastAsia"/>
          </w:rPr>
          <w:t>，可以仿照</w:t>
        </w:r>
        <w:r w:rsidR="00D43675">
          <w:rPr>
            <w:rFonts w:hint="eastAsia"/>
          </w:rPr>
          <w:t>PDO</w:t>
        </w:r>
        <w:r w:rsidR="00A67918">
          <w:rPr>
            <w:rFonts w:hint="eastAsia"/>
          </w:rPr>
          <w:t>制定</w:t>
        </w:r>
      </w:ins>
      <w:ins w:id="97" w:author="Admin" w:date="2013-07-08T19:26:00Z">
        <w:r w:rsidR="0016559A">
          <w:rPr>
            <w:rFonts w:hint="eastAsia"/>
          </w:rPr>
          <w:t>）</w:t>
        </w:r>
      </w:ins>
      <w:bookmarkEnd w:id="93"/>
    </w:p>
    <w:tbl>
      <w:tblPr>
        <w:tblStyle w:val="af3"/>
        <w:tblW w:w="0" w:type="auto"/>
        <w:tblLook w:val="04A0" w:firstRow="1" w:lastRow="0" w:firstColumn="1" w:lastColumn="0" w:noHBand="0" w:noVBand="1"/>
      </w:tblPr>
      <w:tblGrid>
        <w:gridCol w:w="2235"/>
        <w:gridCol w:w="4252"/>
        <w:gridCol w:w="2035"/>
      </w:tblGrid>
      <w:tr w:rsidR="002875E9" w:rsidTr="003C3A74">
        <w:tc>
          <w:tcPr>
            <w:tcW w:w="2235" w:type="dxa"/>
          </w:tcPr>
          <w:p w:rsidR="002875E9" w:rsidRDefault="002875E9" w:rsidP="00020CFB">
            <w:r>
              <w:rPr>
                <w:rFonts w:hint="eastAsia"/>
              </w:rPr>
              <w:t>参数名</w:t>
            </w:r>
          </w:p>
        </w:tc>
        <w:tc>
          <w:tcPr>
            <w:tcW w:w="4252" w:type="dxa"/>
          </w:tcPr>
          <w:p w:rsidR="002875E9" w:rsidRDefault="002875E9" w:rsidP="00020CFB">
            <w:r>
              <w:rPr>
                <w:rFonts w:hint="eastAsia"/>
              </w:rPr>
              <w:t>类型说明</w:t>
            </w:r>
          </w:p>
        </w:tc>
        <w:tc>
          <w:tcPr>
            <w:tcW w:w="2035" w:type="dxa"/>
          </w:tcPr>
          <w:p w:rsidR="002875E9" w:rsidRDefault="002875E9" w:rsidP="00020CFB">
            <w:r>
              <w:rPr>
                <w:rFonts w:hint="eastAsia"/>
              </w:rPr>
              <w:t>方向</w:t>
            </w:r>
          </w:p>
        </w:tc>
      </w:tr>
      <w:tr w:rsidR="002875E9" w:rsidTr="003C3A74">
        <w:tc>
          <w:tcPr>
            <w:tcW w:w="2235" w:type="dxa"/>
          </w:tcPr>
          <w:p w:rsidR="002875E9" w:rsidRDefault="002875E9" w:rsidP="00020CFB">
            <w:r>
              <w:rPr>
                <w:rFonts w:hint="eastAsia"/>
              </w:rPr>
              <w:t>事件</w:t>
            </w:r>
          </w:p>
        </w:tc>
        <w:tc>
          <w:tcPr>
            <w:tcW w:w="4252" w:type="dxa"/>
          </w:tcPr>
          <w:p w:rsidR="002875E9" w:rsidRDefault="002875E9" w:rsidP="00020CFB">
            <w:r>
              <w:rPr>
                <w:rFonts w:hint="eastAsia"/>
              </w:rPr>
              <w:t>装载管路套件完毕点击继续</w:t>
            </w:r>
          </w:p>
        </w:tc>
        <w:tc>
          <w:tcPr>
            <w:tcW w:w="2035" w:type="dxa"/>
          </w:tcPr>
          <w:p w:rsidR="002875E9" w:rsidRDefault="002875E9" w:rsidP="00020CFB">
            <w:r>
              <w:rPr>
                <w:rFonts w:hint="eastAsia"/>
              </w:rPr>
              <w:t>工控</w:t>
            </w:r>
            <w:r>
              <w:rPr>
                <w:rFonts w:hint="eastAsia"/>
              </w:rPr>
              <w:t>-&gt;</w:t>
            </w:r>
            <w:r>
              <w:rPr>
                <w:rFonts w:hint="eastAsia"/>
              </w:rPr>
              <w:t>中控</w:t>
            </w:r>
          </w:p>
        </w:tc>
      </w:tr>
      <w:tr w:rsidR="002875E9" w:rsidTr="003C3A74">
        <w:tc>
          <w:tcPr>
            <w:tcW w:w="2235" w:type="dxa"/>
          </w:tcPr>
          <w:p w:rsidR="002875E9" w:rsidRDefault="002875E9" w:rsidP="00020CFB">
            <w:r>
              <w:rPr>
                <w:rFonts w:hint="eastAsia"/>
              </w:rPr>
              <w:t>事件</w:t>
            </w:r>
          </w:p>
        </w:tc>
        <w:tc>
          <w:tcPr>
            <w:tcW w:w="4252" w:type="dxa"/>
          </w:tcPr>
          <w:p w:rsidR="002875E9" w:rsidRDefault="00913C7E" w:rsidP="00020CFB">
            <w:r>
              <w:rPr>
                <w:rFonts w:hint="eastAsia"/>
              </w:rPr>
              <w:t>排空气流程结束</w:t>
            </w:r>
          </w:p>
        </w:tc>
        <w:tc>
          <w:tcPr>
            <w:tcW w:w="2035" w:type="dxa"/>
          </w:tcPr>
          <w:p w:rsidR="002875E9" w:rsidRDefault="002875E9" w:rsidP="00020CFB">
            <w:r>
              <w:rPr>
                <w:rFonts w:hint="eastAsia"/>
              </w:rPr>
              <w:t>中控</w:t>
            </w:r>
            <w:r>
              <w:rPr>
                <w:rFonts w:hint="eastAsia"/>
              </w:rPr>
              <w:t>-&gt;</w:t>
            </w:r>
            <w:r>
              <w:rPr>
                <w:rFonts w:hint="eastAsia"/>
              </w:rPr>
              <w:t>工控</w:t>
            </w:r>
          </w:p>
        </w:tc>
      </w:tr>
      <w:tr w:rsidR="001D27AC" w:rsidTr="003C3A74">
        <w:tc>
          <w:tcPr>
            <w:tcW w:w="2235" w:type="dxa"/>
          </w:tcPr>
          <w:p w:rsidR="001D27AC" w:rsidRDefault="001D27AC" w:rsidP="00020CFB">
            <w:r>
              <w:rPr>
                <w:rFonts w:hint="eastAsia"/>
              </w:rPr>
              <w:t>事件</w:t>
            </w:r>
          </w:p>
        </w:tc>
        <w:tc>
          <w:tcPr>
            <w:tcW w:w="4252" w:type="dxa"/>
          </w:tcPr>
          <w:p w:rsidR="001D27AC" w:rsidRDefault="001D27AC" w:rsidP="00020CFB">
            <w:r>
              <w:rPr>
                <w:rFonts w:hint="eastAsia"/>
              </w:rPr>
              <w:t>关提示闭夹子后点击继续</w:t>
            </w:r>
          </w:p>
        </w:tc>
        <w:tc>
          <w:tcPr>
            <w:tcW w:w="2035" w:type="dxa"/>
          </w:tcPr>
          <w:p w:rsidR="001D27AC" w:rsidRDefault="001D27AC" w:rsidP="00020CFB">
            <w:r>
              <w:rPr>
                <w:rFonts w:hint="eastAsia"/>
              </w:rPr>
              <w:t>工控</w:t>
            </w:r>
            <w:r>
              <w:rPr>
                <w:rFonts w:hint="eastAsia"/>
              </w:rPr>
              <w:t>-&gt;</w:t>
            </w:r>
            <w:r>
              <w:rPr>
                <w:rFonts w:hint="eastAsia"/>
              </w:rPr>
              <w:t>中控</w:t>
            </w:r>
          </w:p>
        </w:tc>
      </w:tr>
      <w:tr w:rsidR="001D27AC" w:rsidTr="003C3A74">
        <w:tc>
          <w:tcPr>
            <w:tcW w:w="2235" w:type="dxa"/>
          </w:tcPr>
          <w:p w:rsidR="001D27AC" w:rsidRDefault="001D27AC" w:rsidP="00020CFB">
            <w:r>
              <w:rPr>
                <w:rFonts w:hint="eastAsia"/>
              </w:rPr>
              <w:t>事件</w:t>
            </w:r>
          </w:p>
        </w:tc>
        <w:tc>
          <w:tcPr>
            <w:tcW w:w="4252" w:type="dxa"/>
          </w:tcPr>
          <w:p w:rsidR="001D27AC" w:rsidRDefault="001D27AC" w:rsidP="00020CFB">
            <w:r>
              <w:rPr>
                <w:rFonts w:hint="eastAsia"/>
              </w:rPr>
              <w:t>管路测试完毕</w:t>
            </w:r>
          </w:p>
        </w:tc>
        <w:tc>
          <w:tcPr>
            <w:tcW w:w="2035" w:type="dxa"/>
          </w:tcPr>
          <w:p w:rsidR="001D27AC" w:rsidRDefault="001D27AC" w:rsidP="00020CFB">
            <w:r>
              <w:rPr>
                <w:rFonts w:hint="eastAsia"/>
              </w:rPr>
              <w:t>中控</w:t>
            </w:r>
            <w:r>
              <w:rPr>
                <w:rFonts w:hint="eastAsia"/>
              </w:rPr>
              <w:t>-&gt;</w:t>
            </w:r>
            <w:r>
              <w:rPr>
                <w:rFonts w:hint="eastAsia"/>
              </w:rPr>
              <w:t>工控</w:t>
            </w:r>
          </w:p>
        </w:tc>
      </w:tr>
      <w:tr w:rsidR="002875E9" w:rsidTr="003C3A74">
        <w:tc>
          <w:tcPr>
            <w:tcW w:w="2235" w:type="dxa"/>
          </w:tcPr>
          <w:p w:rsidR="002875E9" w:rsidRDefault="002875E9" w:rsidP="00020CFB">
            <w:r>
              <w:rPr>
                <w:rFonts w:hint="eastAsia"/>
              </w:rPr>
              <w:t>事件</w:t>
            </w:r>
          </w:p>
        </w:tc>
        <w:tc>
          <w:tcPr>
            <w:tcW w:w="4252" w:type="dxa"/>
          </w:tcPr>
          <w:p w:rsidR="002875E9" w:rsidRDefault="002875E9" w:rsidP="00020CFB">
            <w:r>
              <w:rPr>
                <w:rFonts w:hint="eastAsia"/>
              </w:rPr>
              <w:t>抗凝剂管路连接完后点击继续</w:t>
            </w:r>
          </w:p>
        </w:tc>
        <w:tc>
          <w:tcPr>
            <w:tcW w:w="2035" w:type="dxa"/>
          </w:tcPr>
          <w:p w:rsidR="002875E9" w:rsidRPr="002875E9" w:rsidRDefault="002875E9" w:rsidP="00020CFB">
            <w:r>
              <w:rPr>
                <w:rFonts w:hint="eastAsia"/>
              </w:rPr>
              <w:t>工控</w:t>
            </w:r>
            <w:r>
              <w:rPr>
                <w:rFonts w:hint="eastAsia"/>
              </w:rPr>
              <w:t>-&gt;</w:t>
            </w:r>
            <w:r>
              <w:rPr>
                <w:rFonts w:hint="eastAsia"/>
              </w:rPr>
              <w:t>中控</w:t>
            </w:r>
          </w:p>
        </w:tc>
      </w:tr>
      <w:tr w:rsidR="002875E9" w:rsidTr="003C3A74">
        <w:tc>
          <w:tcPr>
            <w:tcW w:w="2235" w:type="dxa"/>
          </w:tcPr>
          <w:p w:rsidR="002875E9" w:rsidRDefault="002875E9" w:rsidP="00020CFB">
            <w:r>
              <w:rPr>
                <w:rFonts w:hint="eastAsia"/>
              </w:rPr>
              <w:t>事件</w:t>
            </w:r>
          </w:p>
        </w:tc>
        <w:tc>
          <w:tcPr>
            <w:tcW w:w="4252" w:type="dxa"/>
          </w:tcPr>
          <w:p w:rsidR="002875E9" w:rsidRDefault="0094703A" w:rsidP="00020CFB">
            <w:r>
              <w:rPr>
                <w:rFonts w:hint="eastAsia"/>
              </w:rPr>
              <w:t>抗凝剂灌注完成</w:t>
            </w:r>
          </w:p>
        </w:tc>
        <w:tc>
          <w:tcPr>
            <w:tcW w:w="2035" w:type="dxa"/>
          </w:tcPr>
          <w:p w:rsidR="002875E9" w:rsidRDefault="002875E9" w:rsidP="00020CFB">
            <w:r>
              <w:rPr>
                <w:rFonts w:hint="eastAsia"/>
              </w:rPr>
              <w:t>中控</w:t>
            </w:r>
            <w:r>
              <w:rPr>
                <w:rFonts w:hint="eastAsia"/>
              </w:rPr>
              <w:t>-&gt;</w:t>
            </w:r>
            <w:r w:rsidR="00820021">
              <w:rPr>
                <w:rFonts w:hint="eastAsia"/>
              </w:rPr>
              <w:t>工</w:t>
            </w:r>
            <w:r>
              <w:rPr>
                <w:rFonts w:hint="eastAsia"/>
              </w:rPr>
              <w:t>控</w:t>
            </w:r>
          </w:p>
        </w:tc>
      </w:tr>
    </w:tbl>
    <w:p w:rsidR="00DA62AB" w:rsidRDefault="00020CFB" w:rsidP="00020CFB">
      <w:pPr>
        <w:pStyle w:val="2"/>
      </w:pPr>
      <w:bookmarkStart w:id="98" w:name="_Toc362251532"/>
      <w:r>
        <w:rPr>
          <w:rFonts w:hint="eastAsia"/>
        </w:rPr>
        <w:lastRenderedPageBreak/>
        <w:t>流程图</w:t>
      </w:r>
      <w:bookmarkEnd w:id="98"/>
    </w:p>
    <w:p w:rsidR="00020CFB" w:rsidRPr="00020CFB" w:rsidRDefault="00020CFB" w:rsidP="00A03AFC">
      <w:pPr>
        <w:jc w:val="center"/>
        <w:rPr>
          <w:ins w:id="99" w:author="Admin" w:date="2013-06-19T14:50:00Z"/>
        </w:rPr>
      </w:pPr>
      <w:r>
        <w:object w:dxaOrig="4704" w:dyaOrig="13128">
          <v:shape id="_x0000_i1037" type="#_x0000_t75" style="width:235pt;height:656.15pt" o:ole="">
            <v:imagedata r:id="rId51" o:title=""/>
          </v:shape>
          <o:OLEObject Type="Embed" ProgID="Visio.Drawing.11" ShapeID="_x0000_i1037" DrawAspect="Content" ObjectID="_1443858252" r:id="rId52"/>
        </w:object>
      </w:r>
    </w:p>
    <w:p w:rsidR="00A742A1" w:rsidRDefault="005C33B2" w:rsidP="005C33B2">
      <w:pPr>
        <w:pStyle w:val="2"/>
      </w:pPr>
      <w:bookmarkStart w:id="100" w:name="_Toc362251533"/>
      <w:r>
        <w:rPr>
          <w:rFonts w:hint="eastAsia"/>
        </w:rPr>
        <w:lastRenderedPageBreak/>
        <w:t>界面描述</w:t>
      </w:r>
      <w:bookmarkEnd w:id="100"/>
    </w:p>
    <w:p w:rsidR="00356B6E" w:rsidRDefault="00356B6E" w:rsidP="00356B6E">
      <w:r>
        <w:rPr>
          <w:rFonts w:hint="eastAsia"/>
        </w:rPr>
        <w:t>概述：</w:t>
      </w:r>
    </w:p>
    <w:p w:rsidR="00356B6E" w:rsidRDefault="00356B6E" w:rsidP="00356B6E">
      <w:pPr>
        <w:pStyle w:val="ab"/>
        <w:numPr>
          <w:ilvl w:val="3"/>
          <w:numId w:val="15"/>
        </w:numPr>
      </w:pPr>
      <w:r>
        <w:rPr>
          <w:rFonts w:hint="eastAsia"/>
        </w:rPr>
        <w:t>排除管路空气界面</w:t>
      </w:r>
    </w:p>
    <w:p w:rsidR="00356B6E" w:rsidRDefault="00356B6E" w:rsidP="00356B6E">
      <w:pPr>
        <w:pStyle w:val="ab"/>
        <w:ind w:left="2105"/>
      </w:pPr>
      <w:r>
        <w:rPr>
          <w:rFonts w:hint="eastAsia"/>
        </w:rPr>
        <w:t>在装载完管路套件后自动进行排除管路空气操作。</w:t>
      </w:r>
    </w:p>
    <w:p w:rsidR="00356B6E" w:rsidRDefault="00356B6E" w:rsidP="00356B6E">
      <w:pPr>
        <w:pStyle w:val="ab"/>
        <w:numPr>
          <w:ilvl w:val="3"/>
          <w:numId w:val="15"/>
        </w:numPr>
      </w:pPr>
      <w:r>
        <w:rPr>
          <w:rFonts w:hint="eastAsia"/>
        </w:rPr>
        <w:t>提示关闭夹子页面</w:t>
      </w:r>
    </w:p>
    <w:p w:rsidR="00356B6E" w:rsidRDefault="00356B6E" w:rsidP="00356B6E">
      <w:pPr>
        <w:pStyle w:val="ab"/>
        <w:ind w:left="2105"/>
      </w:pPr>
      <w:r>
        <w:rPr>
          <w:rFonts w:hint="eastAsia"/>
        </w:rPr>
        <w:t>在排除管路空气结束后跳出关闭夹子的页面</w:t>
      </w:r>
      <w:r w:rsidR="002221B6">
        <w:rPr>
          <w:rFonts w:hint="eastAsia"/>
        </w:rPr>
        <w:t>，如果未关闭夹子，则可能导致样品袋中空气聚集和压力测试故障。</w:t>
      </w:r>
      <w:r w:rsidR="00B42010">
        <w:rPr>
          <w:rFonts w:hint="eastAsia"/>
        </w:rPr>
        <w:t>点击继续进行管路套件测试。</w:t>
      </w:r>
      <w:r w:rsidR="00F81EB0">
        <w:rPr>
          <w:rFonts w:hint="eastAsia"/>
        </w:rPr>
        <w:t>此页面可以返回</w:t>
      </w:r>
      <w:r w:rsidR="001756A3">
        <w:rPr>
          <w:rFonts w:hint="eastAsia"/>
        </w:rPr>
        <w:t>上一个页面</w:t>
      </w:r>
      <w:r w:rsidR="00F81EB0">
        <w:rPr>
          <w:rFonts w:hint="eastAsia"/>
        </w:rPr>
        <w:t>，</w:t>
      </w:r>
      <w:r w:rsidR="00F81EB0" w:rsidRPr="00A520D2">
        <w:rPr>
          <w:rFonts w:hint="eastAsia"/>
          <w:shd w:val="pct15" w:color="auto" w:fill="FFFFFF"/>
        </w:rPr>
        <w:t>返回后做何操作不清楚</w:t>
      </w:r>
      <w:r w:rsidR="00F81EB0">
        <w:rPr>
          <w:rFonts w:hint="eastAsia"/>
        </w:rPr>
        <w:t>。</w:t>
      </w:r>
    </w:p>
    <w:p w:rsidR="00356B6E" w:rsidRDefault="00356B6E" w:rsidP="00356B6E">
      <w:pPr>
        <w:pStyle w:val="ab"/>
        <w:numPr>
          <w:ilvl w:val="3"/>
          <w:numId w:val="15"/>
        </w:numPr>
      </w:pPr>
      <w:r>
        <w:rPr>
          <w:rFonts w:hint="eastAsia"/>
        </w:rPr>
        <w:t>管路套件测试页面</w:t>
      </w:r>
    </w:p>
    <w:p w:rsidR="00B42010" w:rsidRDefault="00B42010" w:rsidP="00B42010">
      <w:pPr>
        <w:pStyle w:val="ab"/>
        <w:ind w:left="2105"/>
      </w:pPr>
      <w:r>
        <w:rPr>
          <w:rFonts w:hint="eastAsia"/>
        </w:rPr>
        <w:t>此时做管路套件测试，还检查采血</w:t>
      </w:r>
      <w:r>
        <w:rPr>
          <w:rFonts w:hint="eastAsia"/>
        </w:rPr>
        <w:t>/</w:t>
      </w:r>
      <w:r>
        <w:rPr>
          <w:rFonts w:hint="eastAsia"/>
        </w:rPr>
        <w:t>回输压力传感器上的压力极限值，测试抗凝剂、回输、采血泵。</w:t>
      </w:r>
      <w:r w:rsidR="00FD1AE5">
        <w:rPr>
          <w:rFonts w:hint="eastAsia"/>
        </w:rPr>
        <w:t>此页面有动态闪烁，频率为</w:t>
      </w:r>
      <w:r w:rsidR="00FD1AE5">
        <w:rPr>
          <w:rFonts w:hint="eastAsia"/>
        </w:rPr>
        <w:t>1</w:t>
      </w:r>
      <w:r w:rsidR="00FD1AE5">
        <w:rPr>
          <w:rFonts w:hint="eastAsia"/>
        </w:rPr>
        <w:t>秒一次。</w:t>
      </w:r>
    </w:p>
    <w:p w:rsidR="00356B6E" w:rsidRDefault="00356B6E" w:rsidP="00356B6E">
      <w:pPr>
        <w:pStyle w:val="ab"/>
        <w:numPr>
          <w:ilvl w:val="3"/>
          <w:numId w:val="15"/>
        </w:numPr>
      </w:pPr>
      <w:r>
        <w:rPr>
          <w:rFonts w:hint="eastAsia"/>
        </w:rPr>
        <w:t>连接抗凝剂页面</w:t>
      </w:r>
    </w:p>
    <w:p w:rsidR="00B0549A" w:rsidRDefault="00B0549A" w:rsidP="00B0549A">
      <w:pPr>
        <w:pStyle w:val="ab"/>
        <w:ind w:left="2105"/>
      </w:pPr>
      <w:r>
        <w:rPr>
          <w:rFonts w:hint="eastAsia"/>
        </w:rPr>
        <w:t>在管路测试完毕后弹出连接抗凝剂页面，连接抗凝剂后点击继续返回主页面，同时开始进行抗凝剂灌注</w:t>
      </w:r>
    </w:p>
    <w:p w:rsidR="00B0549A" w:rsidRDefault="00617F02" w:rsidP="00356B6E">
      <w:pPr>
        <w:pStyle w:val="ab"/>
        <w:numPr>
          <w:ilvl w:val="3"/>
          <w:numId w:val="15"/>
        </w:numPr>
      </w:pPr>
      <w:r>
        <w:rPr>
          <w:rFonts w:hint="eastAsia"/>
        </w:rPr>
        <w:t>开始准备献血页面</w:t>
      </w:r>
    </w:p>
    <w:p w:rsidR="00B0549A" w:rsidRDefault="00617F02" w:rsidP="00B90B8C">
      <w:pPr>
        <w:pStyle w:val="ab"/>
        <w:ind w:left="2105"/>
      </w:pPr>
      <w:r>
        <w:rPr>
          <w:rFonts w:hint="eastAsia"/>
        </w:rPr>
        <w:t>在抗凝剂灌注完成后主页面显示“开始献血者准备”按钮，点击进入连接献血者页面。</w:t>
      </w:r>
    </w:p>
    <w:p w:rsidR="00FD1AE5" w:rsidRPr="00356B6E" w:rsidRDefault="00FD1AE5" w:rsidP="00FD1AE5">
      <w:pPr>
        <w:pStyle w:val="ab"/>
        <w:ind w:left="2105"/>
      </w:pPr>
    </w:p>
    <w:p w:rsidR="00315A17" w:rsidRDefault="005C33B2" w:rsidP="00315A17">
      <w:pPr>
        <w:keepNext/>
        <w:jc w:val="center"/>
      </w:pPr>
      <w:r>
        <w:rPr>
          <w:noProof/>
        </w:rPr>
        <w:drawing>
          <wp:inline distT="0" distB="0" distL="0" distR="0">
            <wp:extent cx="3333750" cy="2905125"/>
            <wp:effectExtent l="0" t="0" r="0" b="952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3333750" cy="2905125"/>
                    </a:xfrm>
                    <a:prstGeom prst="rect">
                      <a:avLst/>
                    </a:prstGeom>
                  </pic:spPr>
                </pic:pic>
              </a:graphicData>
            </a:graphic>
          </wp:inline>
        </w:drawing>
      </w:r>
    </w:p>
    <w:p w:rsidR="005C33B2" w:rsidRDefault="00315A17" w:rsidP="00315A17">
      <w:pPr>
        <w:pStyle w:val="a5"/>
        <w:jc w:val="center"/>
      </w:pPr>
      <w:r>
        <w:t xml:space="preserve">Figure </w:t>
      </w:r>
      <w:r w:rsidR="00415C53">
        <w:fldChar w:fldCharType="begin"/>
      </w:r>
      <w:r w:rsidR="00B407AF">
        <w:instrText xml:space="preserve"> SEQ Figure \* ARABIC </w:instrText>
      </w:r>
      <w:r w:rsidR="00415C53">
        <w:fldChar w:fldCharType="separate"/>
      </w:r>
      <w:r w:rsidR="00924869">
        <w:rPr>
          <w:noProof/>
        </w:rPr>
        <w:t>15</w:t>
      </w:r>
      <w:r w:rsidR="00415C53">
        <w:rPr>
          <w:noProof/>
        </w:rPr>
        <w:fldChar w:fldCharType="end"/>
      </w:r>
      <w:r w:rsidRPr="00E91DC6">
        <w:rPr>
          <w:rFonts w:hint="eastAsia"/>
        </w:rPr>
        <w:t>排除管路空气</w:t>
      </w:r>
    </w:p>
    <w:p w:rsidR="00315A17" w:rsidRDefault="00315A17" w:rsidP="00315A17">
      <w:pPr>
        <w:keepNext/>
        <w:jc w:val="center"/>
        <w:rPr>
          <w:ins w:id="101" w:author="Admin" w:date="2013-06-19T14:52:00Z"/>
        </w:rPr>
      </w:pPr>
      <w:r>
        <w:rPr>
          <w:noProof/>
        </w:rPr>
        <w:lastRenderedPageBreak/>
        <w:drawing>
          <wp:inline distT="0" distB="0" distL="0" distR="0">
            <wp:extent cx="3143250" cy="2733675"/>
            <wp:effectExtent l="0" t="0" r="0" b="952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3143250" cy="2733675"/>
                    </a:xfrm>
                    <a:prstGeom prst="rect">
                      <a:avLst/>
                    </a:prstGeom>
                  </pic:spPr>
                </pic:pic>
              </a:graphicData>
            </a:graphic>
          </wp:inline>
        </w:drawing>
      </w:r>
    </w:p>
    <w:p w:rsidR="00315A17" w:rsidRDefault="00315A17" w:rsidP="00315A17">
      <w:pPr>
        <w:pStyle w:val="a5"/>
        <w:jc w:val="center"/>
      </w:pPr>
      <w:r>
        <w:t xml:space="preserve">Figure </w:t>
      </w:r>
      <w:r w:rsidR="00415C53">
        <w:fldChar w:fldCharType="begin"/>
      </w:r>
      <w:r w:rsidR="00B407AF">
        <w:instrText xml:space="preserve"> SEQ Figure \* ARABIC </w:instrText>
      </w:r>
      <w:r w:rsidR="00415C53">
        <w:fldChar w:fldCharType="separate"/>
      </w:r>
      <w:r w:rsidR="00924869">
        <w:rPr>
          <w:noProof/>
        </w:rPr>
        <w:t>16</w:t>
      </w:r>
      <w:r w:rsidR="00415C53">
        <w:rPr>
          <w:noProof/>
        </w:rPr>
        <w:fldChar w:fldCharType="end"/>
      </w:r>
      <w:r w:rsidR="007738DD">
        <w:rPr>
          <w:rFonts w:hint="eastAsia"/>
        </w:rPr>
        <w:t>提示关闭夹子</w:t>
      </w:r>
    </w:p>
    <w:p w:rsidR="00034A49" w:rsidRDefault="00034A49" w:rsidP="00034A49">
      <w:pPr>
        <w:keepNext/>
        <w:jc w:val="center"/>
      </w:pPr>
      <w:r>
        <w:rPr>
          <w:noProof/>
        </w:rPr>
        <w:drawing>
          <wp:inline distT="0" distB="0" distL="0" distR="0">
            <wp:extent cx="3086100" cy="272415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3086100" cy="2724150"/>
                    </a:xfrm>
                    <a:prstGeom prst="rect">
                      <a:avLst/>
                    </a:prstGeom>
                  </pic:spPr>
                </pic:pic>
              </a:graphicData>
            </a:graphic>
          </wp:inline>
        </w:drawing>
      </w:r>
    </w:p>
    <w:p w:rsidR="00034A49" w:rsidRDefault="00034A49" w:rsidP="00034A49">
      <w:pPr>
        <w:pStyle w:val="a5"/>
        <w:jc w:val="center"/>
      </w:pPr>
      <w:r>
        <w:t xml:space="preserve">Figure </w:t>
      </w:r>
      <w:r w:rsidR="00415C53">
        <w:fldChar w:fldCharType="begin"/>
      </w:r>
      <w:r w:rsidR="00B407AF">
        <w:instrText xml:space="preserve"> SEQ Figure \* ARABIC </w:instrText>
      </w:r>
      <w:r w:rsidR="00415C53">
        <w:fldChar w:fldCharType="separate"/>
      </w:r>
      <w:r w:rsidR="00924869">
        <w:rPr>
          <w:noProof/>
        </w:rPr>
        <w:t>17</w:t>
      </w:r>
      <w:r w:rsidR="00415C53">
        <w:rPr>
          <w:noProof/>
        </w:rPr>
        <w:fldChar w:fldCharType="end"/>
      </w:r>
      <w:r>
        <w:rPr>
          <w:rFonts w:hint="eastAsia"/>
        </w:rPr>
        <w:t>管路套件测试</w:t>
      </w:r>
    </w:p>
    <w:p w:rsidR="007262A4" w:rsidRDefault="007262A4" w:rsidP="007262A4">
      <w:pPr>
        <w:keepNext/>
        <w:jc w:val="center"/>
      </w:pPr>
      <w:r>
        <w:rPr>
          <w:noProof/>
        </w:rPr>
        <w:drawing>
          <wp:inline distT="0" distB="0" distL="0" distR="0">
            <wp:extent cx="3009900" cy="2390775"/>
            <wp:effectExtent l="0" t="0" r="0" b="952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3009900" cy="2390775"/>
                    </a:xfrm>
                    <a:prstGeom prst="rect">
                      <a:avLst/>
                    </a:prstGeom>
                  </pic:spPr>
                </pic:pic>
              </a:graphicData>
            </a:graphic>
          </wp:inline>
        </w:drawing>
      </w:r>
    </w:p>
    <w:p w:rsidR="007262A4" w:rsidRDefault="007262A4" w:rsidP="007262A4">
      <w:pPr>
        <w:pStyle w:val="a5"/>
        <w:jc w:val="center"/>
      </w:pPr>
      <w:r>
        <w:t xml:space="preserve">Figure </w:t>
      </w:r>
      <w:r w:rsidR="00415C53">
        <w:fldChar w:fldCharType="begin"/>
      </w:r>
      <w:r w:rsidR="00B407AF">
        <w:instrText xml:space="preserve"> SEQ Figure \* ARABIC </w:instrText>
      </w:r>
      <w:r w:rsidR="00415C53">
        <w:fldChar w:fldCharType="separate"/>
      </w:r>
      <w:r w:rsidR="00924869">
        <w:rPr>
          <w:noProof/>
        </w:rPr>
        <w:t>18</w:t>
      </w:r>
      <w:r w:rsidR="00415C53">
        <w:rPr>
          <w:noProof/>
        </w:rPr>
        <w:fldChar w:fldCharType="end"/>
      </w:r>
      <w:r>
        <w:rPr>
          <w:rFonts w:hint="eastAsia"/>
        </w:rPr>
        <w:t>提示连接抗凝剂</w:t>
      </w:r>
    </w:p>
    <w:p w:rsidR="00B0549A" w:rsidRDefault="00B0549A" w:rsidP="00B0549A">
      <w:pPr>
        <w:keepNext/>
        <w:jc w:val="center"/>
      </w:pPr>
      <w:r>
        <w:rPr>
          <w:noProof/>
        </w:rPr>
        <w:lastRenderedPageBreak/>
        <w:drawing>
          <wp:inline distT="0" distB="0" distL="0" distR="0">
            <wp:extent cx="3745230" cy="3093085"/>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745230" cy="3093085"/>
                    </a:xfrm>
                    <a:prstGeom prst="rect">
                      <a:avLst/>
                    </a:prstGeom>
                    <a:noFill/>
                    <a:ln>
                      <a:noFill/>
                    </a:ln>
                  </pic:spPr>
                </pic:pic>
              </a:graphicData>
            </a:graphic>
          </wp:inline>
        </w:drawing>
      </w:r>
    </w:p>
    <w:p w:rsidR="00B0549A" w:rsidRPr="00B0549A" w:rsidRDefault="00B0549A" w:rsidP="00B0549A">
      <w:pPr>
        <w:pStyle w:val="a5"/>
        <w:jc w:val="center"/>
      </w:pPr>
      <w:r>
        <w:t xml:space="preserve">Figure </w:t>
      </w:r>
      <w:r w:rsidR="007F7108">
        <w:fldChar w:fldCharType="begin"/>
      </w:r>
      <w:r w:rsidR="007F7108">
        <w:instrText xml:space="preserve"> SEQ Figure \* ARABIC </w:instrText>
      </w:r>
      <w:r w:rsidR="007F7108">
        <w:fldChar w:fldCharType="separate"/>
      </w:r>
      <w:r w:rsidR="00924869">
        <w:rPr>
          <w:noProof/>
        </w:rPr>
        <w:t>19</w:t>
      </w:r>
      <w:r w:rsidR="007F7108">
        <w:rPr>
          <w:noProof/>
        </w:rPr>
        <w:fldChar w:fldCharType="end"/>
      </w:r>
      <w:r>
        <w:rPr>
          <w:rFonts w:hint="eastAsia"/>
        </w:rPr>
        <w:t>开始献血准备</w:t>
      </w:r>
    </w:p>
    <w:p w:rsidR="00384662" w:rsidRDefault="00324977" w:rsidP="00384662">
      <w:pPr>
        <w:pStyle w:val="1"/>
      </w:pPr>
      <w:bookmarkStart w:id="102" w:name="_Toc362251534"/>
      <w:r>
        <w:rPr>
          <w:rFonts w:hint="eastAsia"/>
        </w:rPr>
        <w:t>连接献血者和执行采集操作</w:t>
      </w:r>
      <w:bookmarkEnd w:id="102"/>
    </w:p>
    <w:p w:rsidR="001F4E5B" w:rsidRDefault="001F4E5B" w:rsidP="001F4E5B">
      <w:pPr>
        <w:pStyle w:val="2"/>
      </w:pPr>
      <w:bookmarkStart w:id="103" w:name="_Toc362251535"/>
      <w:r>
        <w:rPr>
          <w:rFonts w:hint="eastAsia"/>
        </w:rPr>
        <w:t>设计思路</w:t>
      </w:r>
      <w:bookmarkEnd w:id="103"/>
    </w:p>
    <w:p w:rsidR="009C7D2F" w:rsidRPr="009C7D2F" w:rsidRDefault="009C7D2F" w:rsidP="009C7D2F">
      <w:r>
        <w:rPr>
          <w:rFonts w:hint="eastAsia"/>
        </w:rPr>
        <w:t>在点击开始献血者准备后不能再次返回到程序选择所以此时应该把用户确定下来的操作程序参数传递到中控。</w:t>
      </w:r>
    </w:p>
    <w:p w:rsidR="009C7D2F" w:rsidRDefault="001F4E5B" w:rsidP="001F4E5B">
      <w:r>
        <w:rPr>
          <w:rFonts w:hint="eastAsia"/>
        </w:rPr>
        <w:t>在整个采血周期中，工控机做状态和参</w:t>
      </w:r>
      <w:r w:rsidR="008E3385">
        <w:rPr>
          <w:rFonts w:hint="eastAsia"/>
        </w:rPr>
        <w:t>数显示。在第一次采血周期里，界面不停的更新压力条，此后工控不停显示采血</w:t>
      </w:r>
      <w:r w:rsidR="008E3385">
        <w:rPr>
          <w:rFonts w:hint="eastAsia"/>
        </w:rPr>
        <w:t>/</w:t>
      </w:r>
      <w:r w:rsidR="008E3385">
        <w:rPr>
          <w:rFonts w:hint="eastAsia"/>
        </w:rPr>
        <w:t>回输压力。</w:t>
      </w:r>
      <w:r w:rsidR="007038FA">
        <w:rPr>
          <w:rFonts w:hint="eastAsia"/>
        </w:rPr>
        <w:t>压力</w:t>
      </w:r>
      <w:r w:rsidR="00556428">
        <w:rPr>
          <w:rFonts w:hint="eastAsia"/>
        </w:rPr>
        <w:t>显示</w:t>
      </w:r>
      <w:r w:rsidR="006A4CCB">
        <w:rPr>
          <w:rFonts w:hint="eastAsia"/>
        </w:rPr>
        <w:t>的更新频率</w:t>
      </w:r>
      <w:r w:rsidR="00D36F0B">
        <w:rPr>
          <w:rFonts w:hint="eastAsia"/>
        </w:rPr>
        <w:t>暂定</w:t>
      </w:r>
      <w:r w:rsidR="00D36F0B">
        <w:rPr>
          <w:rFonts w:hint="eastAsia"/>
        </w:rPr>
        <w:t>1s</w:t>
      </w:r>
      <w:r w:rsidR="00F75A04">
        <w:rPr>
          <w:rFonts w:hint="eastAsia"/>
        </w:rPr>
        <w:t>一次</w:t>
      </w:r>
      <w:r w:rsidR="007038FA">
        <w:rPr>
          <w:rFonts w:hint="eastAsia"/>
        </w:rPr>
        <w:t>。</w:t>
      </w:r>
      <w:r w:rsidR="00F27516">
        <w:rPr>
          <w:rFonts w:hint="eastAsia"/>
        </w:rPr>
        <w:t>在血小板阀打开后</w:t>
      </w:r>
      <w:r w:rsidR="007D4F9C">
        <w:rPr>
          <w:rFonts w:hint="eastAsia"/>
        </w:rPr>
        <w:t>，</w:t>
      </w:r>
      <w:r w:rsidR="005A48DB">
        <w:rPr>
          <w:rFonts w:hint="eastAsia"/>
        </w:rPr>
        <w:t>每次</w:t>
      </w:r>
      <w:r w:rsidR="00F04797">
        <w:rPr>
          <w:rFonts w:hint="eastAsia"/>
        </w:rPr>
        <w:t>回输结束后还需要把当前需要采集的产品的已经采集的容量发送到上位。</w:t>
      </w:r>
    </w:p>
    <w:p w:rsidR="00091D06" w:rsidRPr="00804015" w:rsidRDefault="00091D06" w:rsidP="001F4E5B">
      <w:r>
        <w:rPr>
          <w:rFonts w:hint="eastAsia"/>
        </w:rPr>
        <w:t>在第一次收到</w:t>
      </w:r>
      <w:r w:rsidR="009D12B4">
        <w:rPr>
          <w:rFonts w:hint="eastAsia"/>
        </w:rPr>
        <w:t>回输压力反馈时说明第一次回血开始</w:t>
      </w:r>
      <w:r w:rsidR="009C0D7A">
        <w:rPr>
          <w:rFonts w:hint="eastAsia"/>
        </w:rPr>
        <w:t>。</w:t>
      </w:r>
    </w:p>
    <w:p w:rsidR="00D801B1" w:rsidRDefault="00D801B1" w:rsidP="00D801B1">
      <w:pPr>
        <w:pStyle w:val="2"/>
      </w:pPr>
      <w:bookmarkStart w:id="104" w:name="_Toc362251536"/>
      <w:r>
        <w:rPr>
          <w:rFonts w:hint="eastAsia"/>
        </w:rPr>
        <w:t>数据通信</w:t>
      </w:r>
      <w:bookmarkEnd w:id="104"/>
    </w:p>
    <w:p w:rsidR="0085632D" w:rsidRPr="0085632D" w:rsidRDefault="0085632D" w:rsidP="0085632D">
      <w:r>
        <w:rPr>
          <w:rFonts w:hint="eastAsia"/>
        </w:rPr>
        <w:t>不完整的后续补充。</w:t>
      </w:r>
    </w:p>
    <w:tbl>
      <w:tblPr>
        <w:tblStyle w:val="af3"/>
        <w:tblW w:w="0" w:type="auto"/>
        <w:tblLook w:val="04A0" w:firstRow="1" w:lastRow="0" w:firstColumn="1" w:lastColumn="0" w:noHBand="0" w:noVBand="1"/>
      </w:tblPr>
      <w:tblGrid>
        <w:gridCol w:w="2840"/>
        <w:gridCol w:w="3789"/>
        <w:gridCol w:w="1701"/>
      </w:tblGrid>
      <w:tr w:rsidR="001E7CE8" w:rsidTr="00F110DB">
        <w:tc>
          <w:tcPr>
            <w:tcW w:w="2840" w:type="dxa"/>
          </w:tcPr>
          <w:p w:rsidR="001E7CE8" w:rsidRDefault="001E7CE8" w:rsidP="001E7CE8">
            <w:r>
              <w:rPr>
                <w:rFonts w:hint="eastAsia"/>
              </w:rPr>
              <w:t>参数名</w:t>
            </w:r>
          </w:p>
        </w:tc>
        <w:tc>
          <w:tcPr>
            <w:tcW w:w="3789" w:type="dxa"/>
          </w:tcPr>
          <w:p w:rsidR="001E7CE8" w:rsidRDefault="001E7CE8" w:rsidP="001E7CE8">
            <w:r>
              <w:rPr>
                <w:rFonts w:hint="eastAsia"/>
              </w:rPr>
              <w:t>类型描述</w:t>
            </w:r>
          </w:p>
        </w:tc>
        <w:tc>
          <w:tcPr>
            <w:tcW w:w="1701" w:type="dxa"/>
          </w:tcPr>
          <w:p w:rsidR="001E7CE8" w:rsidRDefault="001E7CE8" w:rsidP="001E7CE8">
            <w:r>
              <w:rPr>
                <w:rFonts w:hint="eastAsia"/>
              </w:rPr>
              <w:t>方向</w:t>
            </w:r>
          </w:p>
        </w:tc>
      </w:tr>
      <w:tr w:rsidR="001E7CE8" w:rsidTr="00F110DB">
        <w:tc>
          <w:tcPr>
            <w:tcW w:w="2840" w:type="dxa"/>
          </w:tcPr>
          <w:p w:rsidR="001E7CE8" w:rsidRDefault="00D71CCC" w:rsidP="001E7CE8">
            <w:r>
              <w:rPr>
                <w:rFonts w:hint="eastAsia"/>
              </w:rPr>
              <w:t>事件</w:t>
            </w:r>
          </w:p>
        </w:tc>
        <w:tc>
          <w:tcPr>
            <w:tcW w:w="3789" w:type="dxa"/>
          </w:tcPr>
          <w:p w:rsidR="001E7CE8" w:rsidRDefault="00D71CCC" w:rsidP="001E7CE8">
            <w:r>
              <w:rPr>
                <w:rFonts w:hint="eastAsia"/>
              </w:rPr>
              <w:t>连接献血者后点击开始采血</w:t>
            </w:r>
          </w:p>
        </w:tc>
        <w:tc>
          <w:tcPr>
            <w:tcW w:w="1701" w:type="dxa"/>
          </w:tcPr>
          <w:p w:rsidR="001E7CE8" w:rsidRPr="00D71CCC" w:rsidRDefault="00D71CCC" w:rsidP="001E7CE8">
            <w:r>
              <w:rPr>
                <w:rFonts w:hint="eastAsia"/>
              </w:rPr>
              <w:t>工控</w:t>
            </w:r>
            <w:r>
              <w:rPr>
                <w:rFonts w:hint="eastAsia"/>
              </w:rPr>
              <w:t>-&gt;</w:t>
            </w:r>
            <w:r>
              <w:rPr>
                <w:rFonts w:hint="eastAsia"/>
              </w:rPr>
              <w:t>中控</w:t>
            </w:r>
          </w:p>
        </w:tc>
      </w:tr>
      <w:tr w:rsidR="000D4192" w:rsidTr="00F110DB">
        <w:tc>
          <w:tcPr>
            <w:tcW w:w="2840" w:type="dxa"/>
          </w:tcPr>
          <w:p w:rsidR="000D4192" w:rsidRDefault="000D4192" w:rsidP="001E7CE8">
            <w:r>
              <w:rPr>
                <w:rFonts w:hint="eastAsia"/>
              </w:rPr>
              <w:t>事件</w:t>
            </w:r>
          </w:p>
        </w:tc>
        <w:tc>
          <w:tcPr>
            <w:tcW w:w="3789" w:type="dxa"/>
          </w:tcPr>
          <w:p w:rsidR="000D4192" w:rsidRDefault="000D4192" w:rsidP="00D74F03">
            <w:r>
              <w:rPr>
                <w:rFonts w:hint="eastAsia"/>
              </w:rPr>
              <w:t>血液灌注完成</w:t>
            </w:r>
          </w:p>
        </w:tc>
        <w:tc>
          <w:tcPr>
            <w:tcW w:w="1701" w:type="dxa"/>
          </w:tcPr>
          <w:p w:rsidR="000D4192" w:rsidRDefault="00B72343" w:rsidP="001E7CE8">
            <w:r>
              <w:rPr>
                <w:rFonts w:hint="eastAsia"/>
              </w:rPr>
              <w:t>中</w:t>
            </w:r>
            <w:r w:rsidR="000D4192">
              <w:rPr>
                <w:rFonts w:hint="eastAsia"/>
              </w:rPr>
              <w:t>控</w:t>
            </w:r>
            <w:r w:rsidR="000D4192">
              <w:rPr>
                <w:rFonts w:hint="eastAsia"/>
              </w:rPr>
              <w:t>-&gt;</w:t>
            </w:r>
            <w:r>
              <w:rPr>
                <w:rFonts w:hint="eastAsia"/>
              </w:rPr>
              <w:t>工</w:t>
            </w:r>
            <w:r w:rsidR="000D4192">
              <w:rPr>
                <w:rFonts w:hint="eastAsia"/>
              </w:rPr>
              <w:t>控</w:t>
            </w:r>
          </w:p>
        </w:tc>
      </w:tr>
      <w:tr w:rsidR="003C23C2" w:rsidTr="00F110DB">
        <w:tc>
          <w:tcPr>
            <w:tcW w:w="2840" w:type="dxa"/>
          </w:tcPr>
          <w:p w:rsidR="003C23C2" w:rsidRDefault="003C23C2" w:rsidP="00073EB5">
            <w:r>
              <w:rPr>
                <w:rFonts w:hint="eastAsia"/>
              </w:rPr>
              <w:t>事件</w:t>
            </w:r>
          </w:p>
        </w:tc>
        <w:tc>
          <w:tcPr>
            <w:tcW w:w="3789" w:type="dxa"/>
          </w:tcPr>
          <w:p w:rsidR="003C23C2" w:rsidRDefault="003C23C2" w:rsidP="00073EB5">
            <w:r>
              <w:rPr>
                <w:rFonts w:hint="eastAsia"/>
              </w:rPr>
              <w:t>程序参数传入正确</w:t>
            </w:r>
          </w:p>
        </w:tc>
        <w:tc>
          <w:tcPr>
            <w:tcW w:w="1701" w:type="dxa"/>
          </w:tcPr>
          <w:p w:rsidR="003C23C2" w:rsidRDefault="003C23C2" w:rsidP="00073EB5">
            <w:r>
              <w:rPr>
                <w:rFonts w:hint="eastAsia"/>
              </w:rPr>
              <w:t>中控</w:t>
            </w:r>
            <w:r>
              <w:rPr>
                <w:rFonts w:hint="eastAsia"/>
              </w:rPr>
              <w:t>-&gt;</w:t>
            </w:r>
            <w:r>
              <w:rPr>
                <w:rFonts w:hint="eastAsia"/>
              </w:rPr>
              <w:t>工控</w:t>
            </w:r>
          </w:p>
        </w:tc>
      </w:tr>
      <w:tr w:rsidR="00B72343" w:rsidTr="00F110DB">
        <w:tc>
          <w:tcPr>
            <w:tcW w:w="2840" w:type="dxa"/>
          </w:tcPr>
          <w:p w:rsidR="00B72343" w:rsidRDefault="00B72343" w:rsidP="00073EB5">
            <w:r>
              <w:rPr>
                <w:rFonts w:hint="eastAsia"/>
              </w:rPr>
              <w:t>当前程序参数</w:t>
            </w:r>
          </w:p>
        </w:tc>
        <w:tc>
          <w:tcPr>
            <w:tcW w:w="3789" w:type="dxa"/>
          </w:tcPr>
          <w:p w:rsidR="00B72343" w:rsidRDefault="00B72343" w:rsidP="00073EB5">
            <w:r>
              <w:rPr>
                <w:rFonts w:hint="eastAsia"/>
              </w:rPr>
              <w:t>将中控需要知道的程序参数传到中控</w:t>
            </w:r>
          </w:p>
        </w:tc>
        <w:tc>
          <w:tcPr>
            <w:tcW w:w="1701" w:type="dxa"/>
          </w:tcPr>
          <w:p w:rsidR="00B72343" w:rsidRDefault="00B72343" w:rsidP="00073EB5">
            <w:r>
              <w:rPr>
                <w:rFonts w:hint="eastAsia"/>
              </w:rPr>
              <w:t>工控</w:t>
            </w:r>
            <w:r>
              <w:rPr>
                <w:rFonts w:hint="eastAsia"/>
              </w:rPr>
              <w:t>-&gt;</w:t>
            </w:r>
            <w:r>
              <w:rPr>
                <w:rFonts w:hint="eastAsia"/>
              </w:rPr>
              <w:t>中控</w:t>
            </w:r>
          </w:p>
        </w:tc>
      </w:tr>
      <w:tr w:rsidR="00245BD3" w:rsidTr="00F110DB">
        <w:tc>
          <w:tcPr>
            <w:tcW w:w="2840" w:type="dxa"/>
          </w:tcPr>
          <w:p w:rsidR="00245BD3" w:rsidRDefault="00245BD3" w:rsidP="003302D2">
            <w:r>
              <w:rPr>
                <w:rFonts w:hint="eastAsia"/>
              </w:rPr>
              <w:t>采血压力</w:t>
            </w:r>
          </w:p>
        </w:tc>
        <w:tc>
          <w:tcPr>
            <w:tcW w:w="3789" w:type="dxa"/>
          </w:tcPr>
          <w:p w:rsidR="00245BD3" w:rsidRDefault="00245BD3" w:rsidP="003302D2">
            <w:r>
              <w:rPr>
                <w:rFonts w:hint="eastAsia"/>
              </w:rPr>
              <w:t>在第</w:t>
            </w:r>
            <w:r w:rsidR="003302D2">
              <w:rPr>
                <w:rFonts w:hint="eastAsia"/>
              </w:rPr>
              <w:t>一次采血周期中传输采血压力，后面采血过程中传递采血压力</w:t>
            </w:r>
          </w:p>
        </w:tc>
        <w:tc>
          <w:tcPr>
            <w:tcW w:w="1701" w:type="dxa"/>
          </w:tcPr>
          <w:p w:rsidR="00245BD3" w:rsidRPr="00D71CCC" w:rsidRDefault="00245BD3" w:rsidP="00073EB5">
            <w:r>
              <w:rPr>
                <w:rFonts w:hint="eastAsia"/>
              </w:rPr>
              <w:t>中控</w:t>
            </w:r>
            <w:r>
              <w:rPr>
                <w:rFonts w:hint="eastAsia"/>
              </w:rPr>
              <w:t>-&gt;</w:t>
            </w:r>
            <w:r>
              <w:rPr>
                <w:rFonts w:hint="eastAsia"/>
              </w:rPr>
              <w:t>工控</w:t>
            </w:r>
          </w:p>
        </w:tc>
      </w:tr>
      <w:tr w:rsidR="003302D2" w:rsidTr="00F110DB">
        <w:tc>
          <w:tcPr>
            <w:tcW w:w="2840" w:type="dxa"/>
          </w:tcPr>
          <w:p w:rsidR="003302D2" w:rsidRDefault="003302D2" w:rsidP="00073EB5">
            <w:r>
              <w:rPr>
                <w:rFonts w:hint="eastAsia"/>
              </w:rPr>
              <w:t>回输压力</w:t>
            </w:r>
          </w:p>
        </w:tc>
        <w:tc>
          <w:tcPr>
            <w:tcW w:w="3789" w:type="dxa"/>
          </w:tcPr>
          <w:p w:rsidR="003302D2" w:rsidRDefault="003302D2" w:rsidP="004C0D90">
            <w:r>
              <w:rPr>
                <w:rFonts w:hint="eastAsia"/>
              </w:rPr>
              <w:t>回输开始时不断传递回输压力</w:t>
            </w:r>
          </w:p>
        </w:tc>
        <w:tc>
          <w:tcPr>
            <w:tcW w:w="1701" w:type="dxa"/>
          </w:tcPr>
          <w:p w:rsidR="003302D2" w:rsidRDefault="003302D2" w:rsidP="00073EB5">
            <w:r>
              <w:rPr>
                <w:rFonts w:hint="eastAsia"/>
              </w:rPr>
              <w:t>中控</w:t>
            </w:r>
            <w:r>
              <w:rPr>
                <w:rFonts w:hint="eastAsia"/>
              </w:rPr>
              <w:t>-&gt;</w:t>
            </w:r>
            <w:r>
              <w:rPr>
                <w:rFonts w:hint="eastAsia"/>
              </w:rPr>
              <w:t>工控</w:t>
            </w:r>
          </w:p>
        </w:tc>
      </w:tr>
      <w:tr w:rsidR="00245BD3" w:rsidTr="00F110DB">
        <w:tc>
          <w:tcPr>
            <w:tcW w:w="2840" w:type="dxa"/>
          </w:tcPr>
          <w:p w:rsidR="00245BD3" w:rsidRDefault="00245BD3" w:rsidP="00073EB5">
            <w:r>
              <w:rPr>
                <w:rFonts w:hint="eastAsia"/>
              </w:rPr>
              <w:t>采集量</w:t>
            </w:r>
          </w:p>
        </w:tc>
        <w:tc>
          <w:tcPr>
            <w:tcW w:w="3789" w:type="dxa"/>
          </w:tcPr>
          <w:p w:rsidR="00245BD3" w:rsidRDefault="00317E42" w:rsidP="004C0D90">
            <w:r>
              <w:rPr>
                <w:rFonts w:hint="eastAsia"/>
              </w:rPr>
              <w:t>在开始收集后</w:t>
            </w:r>
            <w:r w:rsidR="004C0D90">
              <w:rPr>
                <w:rFonts w:hint="eastAsia"/>
              </w:rPr>
              <w:t>回显当前已经采集到的量</w:t>
            </w:r>
          </w:p>
        </w:tc>
        <w:tc>
          <w:tcPr>
            <w:tcW w:w="1701" w:type="dxa"/>
          </w:tcPr>
          <w:p w:rsidR="00245BD3" w:rsidRDefault="00245BD3" w:rsidP="00073EB5">
            <w:r>
              <w:rPr>
                <w:rFonts w:hint="eastAsia"/>
              </w:rPr>
              <w:t>中控</w:t>
            </w:r>
            <w:r>
              <w:rPr>
                <w:rFonts w:hint="eastAsia"/>
              </w:rPr>
              <w:t>-&gt;</w:t>
            </w:r>
            <w:r>
              <w:rPr>
                <w:rFonts w:hint="eastAsia"/>
              </w:rPr>
              <w:t>工控</w:t>
            </w:r>
          </w:p>
        </w:tc>
      </w:tr>
    </w:tbl>
    <w:p w:rsidR="001E7CE8" w:rsidRDefault="001E7CE8" w:rsidP="001E7CE8"/>
    <w:p w:rsidR="00CF3F1A" w:rsidRDefault="00CF3F1A" w:rsidP="00CF3F1A">
      <w:pPr>
        <w:pStyle w:val="2"/>
      </w:pPr>
      <w:bookmarkStart w:id="105" w:name="_Toc362251537"/>
      <w:r>
        <w:rPr>
          <w:rFonts w:hint="eastAsia"/>
        </w:rPr>
        <w:lastRenderedPageBreak/>
        <w:t>流程图</w:t>
      </w:r>
      <w:bookmarkEnd w:id="105"/>
    </w:p>
    <w:p w:rsidR="00924869" w:rsidRDefault="00073EB5" w:rsidP="00924869">
      <w:pPr>
        <w:keepNext/>
        <w:jc w:val="center"/>
      </w:pPr>
      <w:r>
        <w:object w:dxaOrig="8070" w:dyaOrig="13321">
          <v:shape id="_x0000_i1038" type="#_x0000_t75" style="width:379pt;height:625.6pt" o:ole="">
            <v:imagedata r:id="rId58" o:title=""/>
          </v:shape>
          <o:OLEObject Type="Embed" ProgID="Visio.Drawing.11" ShapeID="_x0000_i1038" DrawAspect="Content" ObjectID="_1443858253" r:id="rId59"/>
        </w:object>
      </w:r>
    </w:p>
    <w:p w:rsidR="00CF3F1A" w:rsidRPr="00CF3F1A" w:rsidRDefault="00924869" w:rsidP="00924869">
      <w:pPr>
        <w:pStyle w:val="a5"/>
        <w:jc w:val="center"/>
      </w:pPr>
      <w:r>
        <w:t xml:space="preserve">Figure </w:t>
      </w:r>
      <w:r w:rsidR="007F7108">
        <w:fldChar w:fldCharType="begin"/>
      </w:r>
      <w:r w:rsidR="007F7108">
        <w:instrText xml:space="preserve"> SEQ Figure \* ARABIC </w:instrText>
      </w:r>
      <w:r w:rsidR="007F7108">
        <w:fldChar w:fldCharType="separate"/>
      </w:r>
      <w:r>
        <w:rPr>
          <w:noProof/>
        </w:rPr>
        <w:t>20</w:t>
      </w:r>
      <w:r w:rsidR="007F7108">
        <w:rPr>
          <w:noProof/>
        </w:rPr>
        <w:fldChar w:fldCharType="end"/>
      </w:r>
      <w:r>
        <w:rPr>
          <w:rFonts w:hint="eastAsia"/>
        </w:rPr>
        <w:t>采集流程图</w:t>
      </w:r>
    </w:p>
    <w:p w:rsidR="001073CA" w:rsidRDefault="001073CA" w:rsidP="002D7F05">
      <w:pPr>
        <w:pStyle w:val="2"/>
      </w:pPr>
      <w:bookmarkStart w:id="106" w:name="_Toc362251538"/>
      <w:r>
        <w:rPr>
          <w:rFonts w:hint="eastAsia"/>
        </w:rPr>
        <w:lastRenderedPageBreak/>
        <w:t>界面</w:t>
      </w:r>
      <w:r w:rsidR="005D0F54">
        <w:rPr>
          <w:rFonts w:hint="eastAsia"/>
        </w:rPr>
        <w:t>描述</w:t>
      </w:r>
      <w:bookmarkEnd w:id="106"/>
    </w:p>
    <w:p w:rsidR="009D0B0F" w:rsidRDefault="009D0B0F" w:rsidP="009D0B0F">
      <w:pPr>
        <w:ind w:left="284"/>
      </w:pPr>
      <w:r>
        <w:rPr>
          <w:rFonts w:hint="eastAsia"/>
        </w:rPr>
        <w:t>界面概述：</w:t>
      </w:r>
    </w:p>
    <w:p w:rsidR="009D0B0F" w:rsidRDefault="009D0B0F" w:rsidP="009D0B0F">
      <w:pPr>
        <w:pStyle w:val="ab"/>
        <w:numPr>
          <w:ilvl w:val="3"/>
          <w:numId w:val="15"/>
        </w:numPr>
      </w:pPr>
      <w:r>
        <w:rPr>
          <w:rFonts w:hint="eastAsia"/>
        </w:rPr>
        <w:t>提示连接献血者页面</w:t>
      </w:r>
    </w:p>
    <w:p w:rsidR="009D0B0F" w:rsidRDefault="009D0B0F" w:rsidP="009D0B0F">
      <w:pPr>
        <w:pStyle w:val="ab"/>
        <w:ind w:left="2105"/>
      </w:pPr>
      <w:r>
        <w:rPr>
          <w:rFonts w:hint="eastAsia"/>
        </w:rPr>
        <w:t>在主界面上点击“开始献血者准备”后，</w:t>
      </w:r>
      <w:r w:rsidR="00A877D3">
        <w:rPr>
          <w:rFonts w:hint="eastAsia"/>
        </w:rPr>
        <w:t>提示用户连接献血者。</w:t>
      </w:r>
    </w:p>
    <w:p w:rsidR="009D0B0F" w:rsidRDefault="000D4192" w:rsidP="009D0B0F">
      <w:pPr>
        <w:pStyle w:val="ab"/>
        <w:numPr>
          <w:ilvl w:val="3"/>
          <w:numId w:val="15"/>
        </w:numPr>
      </w:pPr>
      <w:r>
        <w:rPr>
          <w:rFonts w:hint="eastAsia"/>
        </w:rPr>
        <w:t>血液灌注</w:t>
      </w:r>
      <w:r w:rsidR="00A877D3">
        <w:rPr>
          <w:rFonts w:hint="eastAsia"/>
        </w:rPr>
        <w:t>页面</w:t>
      </w:r>
    </w:p>
    <w:p w:rsidR="00A877D3" w:rsidRDefault="004B7A93" w:rsidP="00A877D3">
      <w:pPr>
        <w:pStyle w:val="ab"/>
        <w:ind w:left="2105"/>
      </w:pPr>
      <w:r>
        <w:rPr>
          <w:rFonts w:hint="eastAsia"/>
        </w:rPr>
        <w:t>点击连接献血者页面的的“</w:t>
      </w:r>
      <w:r w:rsidR="00A877D3">
        <w:rPr>
          <w:rFonts w:hint="eastAsia"/>
        </w:rPr>
        <w:t>开始</w:t>
      </w:r>
      <w:r>
        <w:rPr>
          <w:rFonts w:hint="eastAsia"/>
        </w:rPr>
        <w:t>采血”</w:t>
      </w:r>
      <w:r w:rsidR="00C55890">
        <w:rPr>
          <w:rFonts w:hint="eastAsia"/>
        </w:rPr>
        <w:t>，</w:t>
      </w:r>
      <w:r w:rsidR="00A877D3">
        <w:rPr>
          <w:rFonts w:hint="eastAsia"/>
        </w:rPr>
        <w:t>首先进行血液灌注</w:t>
      </w:r>
      <w:r w:rsidR="003D617E">
        <w:rPr>
          <w:rFonts w:hint="eastAsia"/>
        </w:rPr>
        <w:t>，血液灌注完成后自动进行采血。</w:t>
      </w:r>
      <w:r w:rsidR="00AF202C">
        <w:rPr>
          <w:rFonts w:hint="eastAsia"/>
        </w:rPr>
        <w:t>页面状态栏显示“血液灌注在进行中”，采血压力条不停闪烁显示采血压力值，</w:t>
      </w:r>
      <w:r w:rsidR="00AF202C" w:rsidRPr="00781388">
        <w:rPr>
          <w:rFonts w:hint="eastAsia"/>
        </w:rPr>
        <w:t>采血压力下限</w:t>
      </w:r>
      <w:r w:rsidR="00AF202C">
        <w:rPr>
          <w:rFonts w:hint="eastAsia"/>
        </w:rPr>
        <w:t>见</w:t>
      </w:r>
      <w:hyperlink w:anchor="_操作程序参数" w:history="1">
        <w:r w:rsidR="00AF202C" w:rsidRPr="00781388">
          <w:rPr>
            <w:rStyle w:val="af4"/>
            <w:rFonts w:hint="eastAsia"/>
          </w:rPr>
          <w:t>参数配置</w:t>
        </w:r>
      </w:hyperlink>
    </w:p>
    <w:p w:rsidR="004B7A93" w:rsidRDefault="004B7A93" w:rsidP="004B7A93">
      <w:pPr>
        <w:pStyle w:val="ab"/>
        <w:numPr>
          <w:ilvl w:val="3"/>
          <w:numId w:val="15"/>
        </w:numPr>
      </w:pPr>
      <w:r>
        <w:rPr>
          <w:rFonts w:hint="eastAsia"/>
        </w:rPr>
        <w:t>第一个采血周期</w:t>
      </w:r>
      <w:r w:rsidR="000754C6">
        <w:rPr>
          <w:rFonts w:hint="eastAsia"/>
        </w:rPr>
        <w:t>页面</w:t>
      </w:r>
    </w:p>
    <w:p w:rsidR="000754C6" w:rsidRPr="000754C6" w:rsidRDefault="004B7A93" w:rsidP="000754C6">
      <w:pPr>
        <w:pStyle w:val="ab"/>
        <w:ind w:left="2105"/>
      </w:pPr>
      <w:r>
        <w:rPr>
          <w:rFonts w:hint="eastAsia"/>
        </w:rPr>
        <w:t>在第一个采血</w:t>
      </w:r>
      <w:r w:rsidR="00644E53">
        <w:rPr>
          <w:rFonts w:hint="eastAsia"/>
        </w:rPr>
        <w:t>内始终显示采血压力值，直到第一次回输开始。</w:t>
      </w:r>
      <w:r w:rsidR="00AF202C">
        <w:rPr>
          <w:rFonts w:hint="eastAsia"/>
        </w:rPr>
        <w:t>页面上的状态显示“采血在进行中”，</w:t>
      </w:r>
      <w:r w:rsidR="000754C6">
        <w:rPr>
          <w:rFonts w:hint="eastAsia"/>
        </w:rPr>
        <w:t>采血压力不停闪烁</w:t>
      </w:r>
    </w:p>
    <w:p w:rsidR="004B7A93" w:rsidRDefault="004B7A93" w:rsidP="004B7A93">
      <w:pPr>
        <w:pStyle w:val="ab"/>
        <w:numPr>
          <w:ilvl w:val="3"/>
          <w:numId w:val="15"/>
        </w:numPr>
      </w:pPr>
      <w:r>
        <w:rPr>
          <w:rFonts w:hint="eastAsia"/>
        </w:rPr>
        <w:t>第一个以后的采血周期</w:t>
      </w:r>
      <w:r w:rsidR="000754C6">
        <w:rPr>
          <w:rFonts w:hint="eastAsia"/>
        </w:rPr>
        <w:t>页面</w:t>
      </w:r>
    </w:p>
    <w:p w:rsidR="00AF202C" w:rsidRPr="000754C6" w:rsidRDefault="000754C6" w:rsidP="00AF202C">
      <w:pPr>
        <w:pStyle w:val="ab"/>
        <w:ind w:left="2105"/>
      </w:pPr>
      <w:r>
        <w:rPr>
          <w:rFonts w:hint="eastAsia"/>
        </w:rPr>
        <w:t>第一个采血周期以后，在采血时状态显示显示“采血在进行中”压力条不停显示采血压力，在回输时显示“回血在进行中”，压力条不停显示回血压力，采血压力下限和回血压力上限见</w:t>
      </w:r>
      <w:hyperlink w:anchor="_操作程序参数" w:history="1">
        <w:r w:rsidRPr="00781388">
          <w:rPr>
            <w:rStyle w:val="af4"/>
            <w:rFonts w:hint="eastAsia"/>
          </w:rPr>
          <w:t>参数配置</w:t>
        </w:r>
      </w:hyperlink>
      <w:r>
        <w:rPr>
          <w:rFonts w:hint="eastAsia"/>
        </w:rPr>
        <w:t>。</w:t>
      </w:r>
    </w:p>
    <w:p w:rsidR="001073CA" w:rsidRDefault="001073CA" w:rsidP="001073CA">
      <w:pPr>
        <w:keepNext/>
        <w:jc w:val="center"/>
        <w:rPr>
          <w:noProof/>
        </w:rPr>
      </w:pPr>
    </w:p>
    <w:p w:rsidR="00A877D3" w:rsidRDefault="00A877D3" w:rsidP="001073CA">
      <w:pPr>
        <w:keepNext/>
        <w:jc w:val="center"/>
      </w:pPr>
    </w:p>
    <w:p w:rsidR="00B51FEF" w:rsidRDefault="00AB6DC4" w:rsidP="00AB6DC4">
      <w:pPr>
        <w:keepNext/>
        <w:jc w:val="center"/>
      </w:pPr>
      <w:r>
        <w:rPr>
          <w:rFonts w:hint="eastAsia"/>
          <w:noProof/>
        </w:rPr>
        <w:drawing>
          <wp:inline distT="0" distB="0" distL="0" distR="0">
            <wp:extent cx="3519170" cy="326263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519170" cy="3262630"/>
                    </a:xfrm>
                    <a:prstGeom prst="rect">
                      <a:avLst/>
                    </a:prstGeom>
                    <a:noFill/>
                    <a:ln>
                      <a:noFill/>
                    </a:ln>
                  </pic:spPr>
                </pic:pic>
              </a:graphicData>
            </a:graphic>
          </wp:inline>
        </w:drawing>
      </w:r>
    </w:p>
    <w:p w:rsidR="001073CA" w:rsidRDefault="001073CA" w:rsidP="001073CA">
      <w:pPr>
        <w:pStyle w:val="a5"/>
        <w:jc w:val="center"/>
      </w:pPr>
      <w:r>
        <w:t xml:space="preserve">Figure </w:t>
      </w:r>
      <w:r w:rsidR="00415C53">
        <w:fldChar w:fldCharType="begin"/>
      </w:r>
      <w:r w:rsidR="00B407AF">
        <w:instrText xml:space="preserve"> SEQ Figure \* ARABIC </w:instrText>
      </w:r>
      <w:r w:rsidR="00415C53">
        <w:fldChar w:fldCharType="separate"/>
      </w:r>
      <w:r w:rsidR="00924869">
        <w:rPr>
          <w:noProof/>
        </w:rPr>
        <w:t>21</w:t>
      </w:r>
      <w:r w:rsidR="00415C53">
        <w:rPr>
          <w:noProof/>
        </w:rPr>
        <w:fldChar w:fldCharType="end"/>
      </w:r>
      <w:r>
        <w:rPr>
          <w:rFonts w:hint="eastAsia"/>
        </w:rPr>
        <w:t>提示连接献血者</w:t>
      </w:r>
    </w:p>
    <w:p w:rsidR="00BB1D38" w:rsidRPr="00BB1D38" w:rsidRDefault="00BB1D38" w:rsidP="00BB1D38"/>
    <w:p w:rsidR="001073CA" w:rsidRDefault="001073CA" w:rsidP="001073CA">
      <w:pPr>
        <w:keepNext/>
        <w:jc w:val="center"/>
      </w:pPr>
      <w:r>
        <w:rPr>
          <w:noProof/>
        </w:rPr>
        <w:lastRenderedPageBreak/>
        <w:drawing>
          <wp:inline distT="0" distB="0" distL="0" distR="0">
            <wp:extent cx="2924175" cy="2543175"/>
            <wp:effectExtent l="0" t="0" r="9525" b="952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2924175" cy="2543175"/>
                    </a:xfrm>
                    <a:prstGeom prst="rect">
                      <a:avLst/>
                    </a:prstGeom>
                  </pic:spPr>
                </pic:pic>
              </a:graphicData>
            </a:graphic>
          </wp:inline>
        </w:drawing>
      </w:r>
    </w:p>
    <w:p w:rsidR="001073CA" w:rsidRDefault="001073CA" w:rsidP="001073CA">
      <w:pPr>
        <w:pStyle w:val="a5"/>
        <w:jc w:val="center"/>
      </w:pPr>
      <w:r>
        <w:t xml:space="preserve">Figure </w:t>
      </w:r>
      <w:r w:rsidR="00415C53">
        <w:fldChar w:fldCharType="begin"/>
      </w:r>
      <w:r w:rsidR="00B407AF">
        <w:instrText xml:space="preserve"> SEQ Figure \* ARABIC </w:instrText>
      </w:r>
      <w:r w:rsidR="00415C53">
        <w:fldChar w:fldCharType="separate"/>
      </w:r>
      <w:r w:rsidR="00924869">
        <w:rPr>
          <w:noProof/>
        </w:rPr>
        <w:t>22</w:t>
      </w:r>
      <w:r w:rsidR="00415C53">
        <w:rPr>
          <w:noProof/>
        </w:rPr>
        <w:fldChar w:fldCharType="end"/>
      </w:r>
      <w:r>
        <w:rPr>
          <w:rFonts w:hint="eastAsia"/>
        </w:rPr>
        <w:t>血液灌注</w:t>
      </w:r>
    </w:p>
    <w:p w:rsidR="001073CA" w:rsidRDefault="001073CA" w:rsidP="001073CA">
      <w:pPr>
        <w:pStyle w:val="a5"/>
        <w:keepNext/>
        <w:jc w:val="center"/>
      </w:pPr>
      <w:r>
        <w:rPr>
          <w:noProof/>
        </w:rPr>
        <w:drawing>
          <wp:inline distT="0" distB="0" distL="0" distR="0">
            <wp:extent cx="2971800" cy="2676525"/>
            <wp:effectExtent l="0" t="0" r="0" b="952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2971800" cy="2676525"/>
                    </a:xfrm>
                    <a:prstGeom prst="rect">
                      <a:avLst/>
                    </a:prstGeom>
                  </pic:spPr>
                </pic:pic>
              </a:graphicData>
            </a:graphic>
          </wp:inline>
        </w:drawing>
      </w:r>
    </w:p>
    <w:p w:rsidR="001073CA" w:rsidRDefault="001073CA" w:rsidP="001073CA">
      <w:pPr>
        <w:pStyle w:val="a5"/>
        <w:jc w:val="center"/>
      </w:pPr>
      <w:r>
        <w:t xml:space="preserve">Figure </w:t>
      </w:r>
      <w:r w:rsidR="00415C53">
        <w:fldChar w:fldCharType="begin"/>
      </w:r>
      <w:r w:rsidR="00B407AF">
        <w:instrText xml:space="preserve"> SEQ Figure \* ARABIC </w:instrText>
      </w:r>
      <w:r w:rsidR="00415C53">
        <w:fldChar w:fldCharType="separate"/>
      </w:r>
      <w:r w:rsidR="00924869">
        <w:rPr>
          <w:noProof/>
        </w:rPr>
        <w:t>23</w:t>
      </w:r>
      <w:r w:rsidR="00415C53">
        <w:rPr>
          <w:noProof/>
        </w:rPr>
        <w:fldChar w:fldCharType="end"/>
      </w:r>
      <w:r>
        <w:rPr>
          <w:rFonts w:hint="eastAsia"/>
        </w:rPr>
        <w:t>第一个采血周期</w:t>
      </w:r>
    </w:p>
    <w:p w:rsidR="001073CA" w:rsidRDefault="008D31F7" w:rsidP="001073CA">
      <w:pPr>
        <w:keepNext/>
        <w:jc w:val="center"/>
      </w:pPr>
      <w:r>
        <w:rPr>
          <w:noProof/>
        </w:rPr>
        <w:drawing>
          <wp:inline distT="0" distB="0" distL="0" distR="0">
            <wp:extent cx="3678379" cy="2320636"/>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63">
                      <a:extLst>
                        <a:ext uri="{28A0092B-C50C-407E-A947-70E740481C1C}">
                          <a14:useLocalDpi xmlns:a14="http://schemas.microsoft.com/office/drawing/2010/main" val="0"/>
                        </a:ext>
                      </a:extLst>
                    </a:blip>
                    <a:srcRect l="11843" t="9817" r="18289" b="11884"/>
                    <a:stretch/>
                  </pic:blipFill>
                  <pic:spPr bwMode="auto">
                    <a:xfrm>
                      <a:off x="0" y="0"/>
                      <a:ext cx="3678864" cy="2320942"/>
                    </a:xfrm>
                    <a:prstGeom prst="rect">
                      <a:avLst/>
                    </a:prstGeom>
                    <a:noFill/>
                    <a:ln>
                      <a:noFill/>
                    </a:ln>
                    <a:extLst>
                      <a:ext uri="{53640926-AAD7-44D8-BBD7-CCE9431645EC}">
                        <a14:shadowObscured xmlns:a14="http://schemas.microsoft.com/office/drawing/2010/main"/>
                      </a:ext>
                    </a:extLst>
                  </pic:spPr>
                </pic:pic>
              </a:graphicData>
            </a:graphic>
          </wp:inline>
        </w:drawing>
      </w:r>
    </w:p>
    <w:p w:rsidR="001073CA" w:rsidRDefault="001073CA" w:rsidP="001073CA">
      <w:pPr>
        <w:pStyle w:val="a5"/>
        <w:jc w:val="center"/>
      </w:pPr>
      <w:r>
        <w:t xml:space="preserve">Figure </w:t>
      </w:r>
      <w:r w:rsidR="00415C53">
        <w:fldChar w:fldCharType="begin"/>
      </w:r>
      <w:r w:rsidR="00B407AF">
        <w:instrText xml:space="preserve"> SEQ Figure \* ARABIC </w:instrText>
      </w:r>
      <w:r w:rsidR="00415C53">
        <w:fldChar w:fldCharType="separate"/>
      </w:r>
      <w:r w:rsidR="00924869">
        <w:rPr>
          <w:noProof/>
        </w:rPr>
        <w:t>24</w:t>
      </w:r>
      <w:r w:rsidR="00415C53">
        <w:rPr>
          <w:noProof/>
        </w:rPr>
        <w:fldChar w:fldCharType="end"/>
      </w:r>
      <w:r>
        <w:rPr>
          <w:rFonts w:hint="eastAsia"/>
        </w:rPr>
        <w:t>第一个以后的采血周期</w:t>
      </w:r>
    </w:p>
    <w:p w:rsidR="00ED6EA7" w:rsidRDefault="00ED6EA7" w:rsidP="00ED6EA7"/>
    <w:p w:rsidR="00090680" w:rsidRPr="00090680" w:rsidRDefault="002D7F05">
      <w:pPr>
        <w:pStyle w:val="1"/>
      </w:pPr>
      <w:bookmarkStart w:id="107" w:name="_Toc362251539"/>
      <w:r>
        <w:rPr>
          <w:rFonts w:hint="eastAsia"/>
        </w:rPr>
        <w:lastRenderedPageBreak/>
        <w:t>执行更改和调整</w:t>
      </w:r>
      <w:bookmarkEnd w:id="107"/>
    </w:p>
    <w:p w:rsidR="0075048C" w:rsidRDefault="0075048C" w:rsidP="0075048C">
      <w:pPr>
        <w:pStyle w:val="2"/>
      </w:pPr>
      <w:bookmarkStart w:id="108" w:name="_Toc362251540"/>
      <w:r>
        <w:rPr>
          <w:rFonts w:hint="eastAsia"/>
        </w:rPr>
        <w:t>设计思路</w:t>
      </w:r>
      <w:bookmarkEnd w:id="108"/>
    </w:p>
    <w:tbl>
      <w:tblPr>
        <w:tblStyle w:val="af3"/>
        <w:tblW w:w="0" w:type="auto"/>
        <w:tblInd w:w="108" w:type="dxa"/>
        <w:tblLook w:val="04A0" w:firstRow="1" w:lastRow="0" w:firstColumn="1" w:lastColumn="0" w:noHBand="0" w:noVBand="1"/>
      </w:tblPr>
      <w:tblGrid>
        <w:gridCol w:w="1701"/>
        <w:gridCol w:w="2694"/>
        <w:gridCol w:w="3685"/>
      </w:tblGrid>
      <w:tr w:rsidR="00A069F1" w:rsidTr="00D769F0">
        <w:trPr>
          <w:trHeight w:val="64"/>
        </w:trPr>
        <w:tc>
          <w:tcPr>
            <w:tcW w:w="1701" w:type="dxa"/>
          </w:tcPr>
          <w:p w:rsidR="00A069F1" w:rsidRDefault="00D55CA8" w:rsidP="00B746C3">
            <w:r>
              <w:rPr>
                <w:rFonts w:hint="eastAsia"/>
              </w:rPr>
              <w:t>调整</w:t>
            </w:r>
          </w:p>
        </w:tc>
        <w:tc>
          <w:tcPr>
            <w:tcW w:w="2694" w:type="dxa"/>
          </w:tcPr>
          <w:p w:rsidR="00A069F1" w:rsidRDefault="00A069F1" w:rsidP="00B746C3">
            <w:r>
              <w:rPr>
                <w:rFonts w:hint="eastAsia"/>
              </w:rPr>
              <w:t>目的</w:t>
            </w:r>
          </w:p>
        </w:tc>
        <w:tc>
          <w:tcPr>
            <w:tcW w:w="3685" w:type="dxa"/>
          </w:tcPr>
          <w:p w:rsidR="00A069F1" w:rsidRDefault="00F0247A" w:rsidP="00B746C3">
            <w:r>
              <w:rPr>
                <w:rFonts w:hint="eastAsia"/>
              </w:rPr>
              <w:t>说明</w:t>
            </w:r>
          </w:p>
        </w:tc>
      </w:tr>
      <w:tr w:rsidR="00A069F1" w:rsidTr="00A069F1">
        <w:tc>
          <w:tcPr>
            <w:tcW w:w="1701" w:type="dxa"/>
          </w:tcPr>
          <w:p w:rsidR="00A069F1" w:rsidRDefault="00A069F1" w:rsidP="00B746C3">
            <w:r>
              <w:rPr>
                <w:rFonts w:hint="eastAsia"/>
              </w:rPr>
              <w:t>变换时间显示</w:t>
            </w:r>
          </w:p>
        </w:tc>
        <w:tc>
          <w:tcPr>
            <w:tcW w:w="2694" w:type="dxa"/>
          </w:tcPr>
          <w:p w:rsidR="00A069F1" w:rsidRDefault="00A069F1" w:rsidP="00B746C3">
            <w:r>
              <w:rPr>
                <w:rFonts w:hint="eastAsia"/>
              </w:rPr>
              <w:t>显示时钟时间或已消耗的时间</w:t>
            </w:r>
          </w:p>
        </w:tc>
        <w:tc>
          <w:tcPr>
            <w:tcW w:w="3685" w:type="dxa"/>
          </w:tcPr>
          <w:p w:rsidR="00A069F1" w:rsidRPr="00CC77DD" w:rsidRDefault="007F7108" w:rsidP="00E7641E">
            <w:hyperlink w:anchor="_流程图" w:history="1">
              <w:r w:rsidR="00E7641E" w:rsidRPr="001B3F7C">
                <w:rPr>
                  <w:rStyle w:val="af4"/>
                  <w:rFonts w:hint="eastAsia"/>
                </w:rPr>
                <w:t>参考第四章操作程序确定</w:t>
              </w:r>
            </w:hyperlink>
          </w:p>
        </w:tc>
      </w:tr>
      <w:tr w:rsidR="00A069F1" w:rsidTr="00A069F1">
        <w:tc>
          <w:tcPr>
            <w:tcW w:w="1701" w:type="dxa"/>
          </w:tcPr>
          <w:p w:rsidR="00A069F1" w:rsidRDefault="00A069F1" w:rsidP="00B746C3">
            <w:r>
              <w:rPr>
                <w:rFonts w:hint="eastAsia"/>
              </w:rPr>
              <w:t>更改献血者信息</w:t>
            </w:r>
          </w:p>
        </w:tc>
        <w:tc>
          <w:tcPr>
            <w:tcW w:w="2694" w:type="dxa"/>
          </w:tcPr>
          <w:p w:rsidR="00A069F1" w:rsidRDefault="00A069F1" w:rsidP="00B746C3">
            <w:r>
              <w:rPr>
                <w:rFonts w:hint="eastAsia"/>
              </w:rPr>
              <w:t>更新采集前的红细胞压积或血小板计数</w:t>
            </w:r>
          </w:p>
        </w:tc>
        <w:tc>
          <w:tcPr>
            <w:tcW w:w="3685" w:type="dxa"/>
          </w:tcPr>
          <w:p w:rsidR="00A069F1" w:rsidRPr="00906016" w:rsidRDefault="003B7C9A" w:rsidP="00B746C3">
            <w:r>
              <w:rPr>
                <w:rFonts w:hint="eastAsia"/>
              </w:rPr>
              <w:t>在献血者血液样品检验结果后更新值</w:t>
            </w:r>
            <w:r w:rsidR="00E7641E">
              <w:rPr>
                <w:rFonts w:hint="eastAsia"/>
              </w:rPr>
              <w:t>，参考第四章操作程序确定</w:t>
            </w:r>
          </w:p>
        </w:tc>
      </w:tr>
      <w:tr w:rsidR="00A069F1" w:rsidTr="00A069F1">
        <w:tc>
          <w:tcPr>
            <w:tcW w:w="1701" w:type="dxa"/>
          </w:tcPr>
          <w:p w:rsidR="00A069F1" w:rsidRDefault="00A069F1" w:rsidP="00B746C3">
            <w:r>
              <w:rPr>
                <w:rFonts w:hint="eastAsia"/>
              </w:rPr>
              <w:t>更改最长的操作时间</w:t>
            </w:r>
          </w:p>
        </w:tc>
        <w:tc>
          <w:tcPr>
            <w:tcW w:w="2694" w:type="dxa"/>
          </w:tcPr>
          <w:p w:rsidR="00A069F1" w:rsidRDefault="00A069F1" w:rsidP="00B746C3">
            <w:r>
              <w:rPr>
                <w:rFonts w:hint="eastAsia"/>
              </w:rPr>
              <w:t>调整最长操作时间</w:t>
            </w:r>
          </w:p>
        </w:tc>
        <w:tc>
          <w:tcPr>
            <w:tcW w:w="3685" w:type="dxa"/>
          </w:tcPr>
          <w:p w:rsidR="00A069F1" w:rsidRDefault="00E7641E" w:rsidP="00D769F0">
            <w:r>
              <w:rPr>
                <w:rFonts w:hint="eastAsia"/>
              </w:rPr>
              <w:t>参考第四章操作程序确定</w:t>
            </w:r>
          </w:p>
        </w:tc>
      </w:tr>
      <w:tr w:rsidR="00A069F1" w:rsidTr="00A069F1">
        <w:tc>
          <w:tcPr>
            <w:tcW w:w="1701" w:type="dxa"/>
          </w:tcPr>
          <w:p w:rsidR="00A069F1" w:rsidRDefault="00A069F1" w:rsidP="00B746C3">
            <w:r>
              <w:rPr>
                <w:rFonts w:hint="eastAsia"/>
              </w:rPr>
              <w:t>选择新的操作程序</w:t>
            </w:r>
          </w:p>
        </w:tc>
        <w:tc>
          <w:tcPr>
            <w:tcW w:w="2694" w:type="dxa"/>
          </w:tcPr>
          <w:p w:rsidR="00A069F1" w:rsidRDefault="00A069F1" w:rsidP="00B746C3">
            <w:r>
              <w:rPr>
                <w:rFonts w:hint="eastAsia"/>
              </w:rPr>
              <w:t>更改新的操作程序</w:t>
            </w:r>
          </w:p>
        </w:tc>
        <w:tc>
          <w:tcPr>
            <w:tcW w:w="3685" w:type="dxa"/>
          </w:tcPr>
          <w:p w:rsidR="00A069F1" w:rsidRDefault="00E7641E" w:rsidP="00B746C3">
            <w:r>
              <w:rPr>
                <w:rFonts w:hint="eastAsia"/>
              </w:rPr>
              <w:t>参考第四章操作程序确定</w:t>
            </w:r>
          </w:p>
        </w:tc>
      </w:tr>
      <w:tr w:rsidR="00A069F1" w:rsidTr="00A069F1">
        <w:tc>
          <w:tcPr>
            <w:tcW w:w="1701" w:type="dxa"/>
          </w:tcPr>
          <w:p w:rsidR="00A069F1" w:rsidRDefault="00A069F1" w:rsidP="00B746C3">
            <w:r>
              <w:rPr>
                <w:rFonts w:hint="eastAsia"/>
              </w:rPr>
              <w:t>抗凝剂流速调整</w:t>
            </w:r>
          </w:p>
        </w:tc>
        <w:tc>
          <w:tcPr>
            <w:tcW w:w="2694" w:type="dxa"/>
          </w:tcPr>
          <w:p w:rsidR="00A069F1" w:rsidRDefault="00A069F1" w:rsidP="00B746C3">
            <w:r>
              <w:rPr>
                <w:rFonts w:hint="eastAsia"/>
              </w:rPr>
              <w:t>如果献血者出现刺痛感或对柠檬酸的其它反应</w:t>
            </w:r>
          </w:p>
        </w:tc>
        <w:tc>
          <w:tcPr>
            <w:tcW w:w="3685" w:type="dxa"/>
          </w:tcPr>
          <w:p w:rsidR="00A069F1" w:rsidRDefault="003B7C9A" w:rsidP="00B746C3">
            <w:r>
              <w:rPr>
                <w:rFonts w:hint="eastAsia"/>
              </w:rPr>
              <w:t>监视献血者确保调整是合适的</w:t>
            </w:r>
          </w:p>
        </w:tc>
      </w:tr>
      <w:tr w:rsidR="00A069F1" w:rsidTr="00A069F1">
        <w:tc>
          <w:tcPr>
            <w:tcW w:w="1701" w:type="dxa"/>
          </w:tcPr>
          <w:p w:rsidR="00A069F1" w:rsidRDefault="00A069F1" w:rsidP="00B746C3">
            <w:r>
              <w:rPr>
                <w:rFonts w:hint="eastAsia"/>
              </w:rPr>
              <w:t>采血</w:t>
            </w:r>
            <w:r>
              <w:rPr>
                <w:rFonts w:hint="eastAsia"/>
              </w:rPr>
              <w:t>/</w:t>
            </w:r>
            <w:r>
              <w:rPr>
                <w:rFonts w:hint="eastAsia"/>
              </w:rPr>
              <w:t>回输流速调整</w:t>
            </w:r>
          </w:p>
        </w:tc>
        <w:tc>
          <w:tcPr>
            <w:tcW w:w="2694" w:type="dxa"/>
          </w:tcPr>
          <w:p w:rsidR="00A069F1" w:rsidRPr="00A069F1" w:rsidRDefault="00A069F1" w:rsidP="00B746C3">
            <w:r>
              <w:rPr>
                <w:rFonts w:hint="eastAsia"/>
              </w:rPr>
              <w:t>遇到系统警惕信息或报警信息</w:t>
            </w:r>
            <w:r w:rsidR="009F058E">
              <w:rPr>
                <w:rFonts w:hint="eastAsia"/>
              </w:rPr>
              <w:t>等需要调整流速的情况</w:t>
            </w:r>
          </w:p>
        </w:tc>
        <w:tc>
          <w:tcPr>
            <w:tcW w:w="3685" w:type="dxa"/>
          </w:tcPr>
          <w:p w:rsidR="00A069F1" w:rsidRPr="009F058E" w:rsidRDefault="003B7C9A" w:rsidP="00B746C3">
            <w:r>
              <w:rPr>
                <w:rFonts w:hint="eastAsia"/>
              </w:rPr>
              <w:t>3</w:t>
            </w:r>
            <w:r>
              <w:rPr>
                <w:rFonts w:hint="eastAsia"/>
              </w:rPr>
              <w:t>分钟内连续出现</w:t>
            </w:r>
            <w:r>
              <w:rPr>
                <w:rFonts w:hint="eastAsia"/>
              </w:rPr>
              <w:t>3</w:t>
            </w:r>
            <w:r>
              <w:rPr>
                <w:rFonts w:hint="eastAsia"/>
              </w:rPr>
              <w:t>次则警惕信息“采血压力低”出现</w:t>
            </w:r>
          </w:p>
        </w:tc>
      </w:tr>
      <w:tr w:rsidR="00A069F1" w:rsidTr="00A069F1">
        <w:tc>
          <w:tcPr>
            <w:tcW w:w="1701" w:type="dxa"/>
          </w:tcPr>
          <w:p w:rsidR="00A069F1" w:rsidRDefault="009F058E" w:rsidP="00B746C3">
            <w:r>
              <w:rPr>
                <w:rFonts w:hint="eastAsia"/>
              </w:rPr>
              <w:t>血小板凝集的调整</w:t>
            </w:r>
          </w:p>
        </w:tc>
        <w:tc>
          <w:tcPr>
            <w:tcW w:w="2694" w:type="dxa"/>
          </w:tcPr>
          <w:p w:rsidR="00A069F1" w:rsidRDefault="009F058E" w:rsidP="00B746C3">
            <w:r>
              <w:rPr>
                <w:rFonts w:hint="eastAsia"/>
              </w:rPr>
              <w:t>在管路和袋子里看到血小板凝集成块</w:t>
            </w:r>
          </w:p>
        </w:tc>
        <w:tc>
          <w:tcPr>
            <w:tcW w:w="3685" w:type="dxa"/>
          </w:tcPr>
          <w:p w:rsidR="00A069F1" w:rsidRPr="009F058E" w:rsidRDefault="003B7C9A" w:rsidP="00B746C3">
            <w:r>
              <w:rPr>
                <w:rFonts w:hint="eastAsia"/>
              </w:rPr>
              <w:t>5</w:t>
            </w:r>
            <w:r>
              <w:rPr>
                <w:rFonts w:hint="eastAsia"/>
              </w:rPr>
              <w:t>分钟生效</w:t>
            </w:r>
          </w:p>
        </w:tc>
      </w:tr>
      <w:tr w:rsidR="009F058E" w:rsidTr="00A069F1">
        <w:tc>
          <w:tcPr>
            <w:tcW w:w="1701" w:type="dxa"/>
          </w:tcPr>
          <w:p w:rsidR="009F058E" w:rsidRDefault="009F058E" w:rsidP="00B746C3">
            <w:r>
              <w:rPr>
                <w:rFonts w:hint="eastAsia"/>
              </w:rPr>
              <w:t>红细胞溢流的调整</w:t>
            </w:r>
          </w:p>
        </w:tc>
        <w:tc>
          <w:tcPr>
            <w:tcW w:w="2694" w:type="dxa"/>
          </w:tcPr>
          <w:p w:rsidR="009F058E" w:rsidRDefault="009F058E" w:rsidP="00B746C3">
            <w:r>
              <w:rPr>
                <w:rFonts w:hint="eastAsia"/>
              </w:rPr>
              <w:t>在装置检测到红细胞溢出之前看到了溢出。</w:t>
            </w:r>
          </w:p>
        </w:tc>
        <w:tc>
          <w:tcPr>
            <w:tcW w:w="3685" w:type="dxa"/>
          </w:tcPr>
          <w:p w:rsidR="009F058E" w:rsidRPr="009F058E" w:rsidRDefault="003B7C9A" w:rsidP="00B746C3">
            <w:r>
              <w:rPr>
                <w:rFonts w:hint="eastAsia"/>
              </w:rPr>
              <w:t>只显示在血小板</w:t>
            </w:r>
            <w:r w:rsidR="004E3FC2">
              <w:rPr>
                <w:rFonts w:hint="eastAsia"/>
              </w:rPr>
              <w:t>/</w:t>
            </w:r>
            <w:r w:rsidR="004E3FC2">
              <w:rPr>
                <w:rFonts w:hint="eastAsia"/>
              </w:rPr>
              <w:t>血浆</w:t>
            </w:r>
            <w:r w:rsidR="004E3FC2">
              <w:rPr>
                <w:rFonts w:hint="eastAsia"/>
              </w:rPr>
              <w:t>/</w:t>
            </w:r>
            <w:r w:rsidR="004E3FC2">
              <w:rPr>
                <w:rFonts w:hint="eastAsia"/>
              </w:rPr>
              <w:t>红细胞管路套件，红细胞溢流后恢复程序需要</w:t>
            </w:r>
            <w:r w:rsidR="004E3FC2">
              <w:rPr>
                <w:rFonts w:hint="eastAsia"/>
              </w:rPr>
              <w:t>5</w:t>
            </w:r>
            <w:r w:rsidR="004E3FC2">
              <w:rPr>
                <w:rFonts w:hint="eastAsia"/>
              </w:rPr>
              <w:t>到</w:t>
            </w:r>
            <w:r w:rsidR="004E3FC2">
              <w:rPr>
                <w:rFonts w:hint="eastAsia"/>
              </w:rPr>
              <w:t>10</w:t>
            </w:r>
            <w:r w:rsidR="004E3FC2">
              <w:rPr>
                <w:rFonts w:hint="eastAsia"/>
              </w:rPr>
              <w:t>分钟</w:t>
            </w:r>
          </w:p>
        </w:tc>
      </w:tr>
      <w:tr w:rsidR="009F058E" w:rsidTr="00A069F1">
        <w:tc>
          <w:tcPr>
            <w:tcW w:w="1701" w:type="dxa"/>
          </w:tcPr>
          <w:p w:rsidR="009F058E" w:rsidRDefault="00A21102" w:rsidP="00B746C3">
            <w:r>
              <w:rPr>
                <w:rFonts w:hint="eastAsia"/>
              </w:rPr>
              <w:t>血浆管或血小板有空气的调整</w:t>
            </w:r>
          </w:p>
        </w:tc>
        <w:tc>
          <w:tcPr>
            <w:tcW w:w="2694" w:type="dxa"/>
          </w:tcPr>
          <w:p w:rsidR="009F058E" w:rsidRPr="00A21102" w:rsidRDefault="00A21102" w:rsidP="00B746C3">
            <w:r>
              <w:rPr>
                <w:rFonts w:hint="eastAsia"/>
              </w:rPr>
              <w:t>血浆管或血小板中有空气</w:t>
            </w:r>
          </w:p>
        </w:tc>
        <w:tc>
          <w:tcPr>
            <w:tcW w:w="3685" w:type="dxa"/>
          </w:tcPr>
          <w:p w:rsidR="009F058E" w:rsidRPr="00D55CA8" w:rsidRDefault="008F26DB" w:rsidP="00B746C3">
            <w:r>
              <w:rPr>
                <w:rFonts w:hint="eastAsia"/>
              </w:rPr>
              <w:t>无</w:t>
            </w:r>
          </w:p>
        </w:tc>
      </w:tr>
      <w:tr w:rsidR="00D55CA8" w:rsidTr="00A069F1">
        <w:tc>
          <w:tcPr>
            <w:tcW w:w="1701" w:type="dxa"/>
          </w:tcPr>
          <w:p w:rsidR="00D55CA8" w:rsidRDefault="00D55CA8" w:rsidP="00B746C3">
            <w:r>
              <w:rPr>
                <w:rFonts w:hint="eastAsia"/>
              </w:rPr>
              <w:t>注入大剂量生理盐水</w:t>
            </w:r>
          </w:p>
        </w:tc>
        <w:tc>
          <w:tcPr>
            <w:tcW w:w="2694" w:type="dxa"/>
          </w:tcPr>
          <w:p w:rsidR="00D55CA8" w:rsidRDefault="00D55CA8" w:rsidP="00B746C3">
            <w:r>
              <w:rPr>
                <w:rFonts w:hint="eastAsia"/>
              </w:rPr>
              <w:t>在使用红细胞</w:t>
            </w:r>
            <w:r>
              <w:rPr>
                <w:rFonts w:hint="eastAsia"/>
              </w:rPr>
              <w:t>/</w:t>
            </w:r>
            <w:r>
              <w:rPr>
                <w:rFonts w:hint="eastAsia"/>
              </w:rPr>
              <w:t>血浆套件</w:t>
            </w:r>
            <w:r w:rsidR="00784C16">
              <w:rPr>
                <w:rFonts w:hint="eastAsia"/>
              </w:rPr>
              <w:t>时才显示</w:t>
            </w:r>
          </w:p>
        </w:tc>
        <w:tc>
          <w:tcPr>
            <w:tcW w:w="3685" w:type="dxa"/>
          </w:tcPr>
          <w:p w:rsidR="00D55CA8" w:rsidRPr="00D55CA8" w:rsidRDefault="004E3FC2" w:rsidP="00B746C3">
            <w:r>
              <w:rPr>
                <w:rFonts w:hint="eastAsia"/>
              </w:rPr>
              <w:t>只有在红细胞</w:t>
            </w:r>
            <w:r>
              <w:rPr>
                <w:rFonts w:hint="eastAsia"/>
              </w:rPr>
              <w:t>/</w:t>
            </w:r>
            <w:r>
              <w:rPr>
                <w:rFonts w:hint="eastAsia"/>
              </w:rPr>
              <w:t>血浆套件时显示</w:t>
            </w:r>
          </w:p>
        </w:tc>
      </w:tr>
    </w:tbl>
    <w:p w:rsidR="00351145" w:rsidRDefault="00E20B78" w:rsidP="00872E00">
      <w:pPr>
        <w:ind w:firstLine="420"/>
      </w:pPr>
      <w:r>
        <w:rPr>
          <w:rFonts w:hint="eastAsia"/>
        </w:rPr>
        <w:t>由于我们的采集程序是放在中控版中进行，</w:t>
      </w:r>
      <w:hyperlink w:anchor="_流程图_1" w:history="1">
        <w:r w:rsidRPr="00E20B78">
          <w:rPr>
            <w:rStyle w:val="af4"/>
            <w:rFonts w:hint="eastAsia"/>
          </w:rPr>
          <w:t>当前程序</w:t>
        </w:r>
        <w:r w:rsidR="00351145" w:rsidRPr="00E20B78">
          <w:rPr>
            <w:rStyle w:val="af4"/>
            <w:rFonts w:hint="eastAsia"/>
          </w:rPr>
          <w:t>参数</w:t>
        </w:r>
      </w:hyperlink>
      <w:r w:rsidR="00351145">
        <w:rPr>
          <w:rFonts w:hint="eastAsia"/>
        </w:rPr>
        <w:t>也都在中控板中</w:t>
      </w:r>
      <w:r>
        <w:rPr>
          <w:rFonts w:hint="eastAsia"/>
        </w:rPr>
        <w:t>。当用户点击引起流速改变时，中控可以通过</w:t>
      </w:r>
      <w:r>
        <w:rPr>
          <w:rFonts w:hint="eastAsia"/>
        </w:rPr>
        <w:t>PDO</w:t>
      </w:r>
      <w:r>
        <w:rPr>
          <w:rFonts w:hint="eastAsia"/>
        </w:rPr>
        <w:t>指令得到当前的泵的速度</w:t>
      </w:r>
      <w:r>
        <w:rPr>
          <w:rFonts w:hint="eastAsia"/>
        </w:rPr>
        <w:t>(</w:t>
      </w:r>
      <w:r>
        <w:rPr>
          <w:rFonts w:hint="eastAsia"/>
        </w:rPr>
        <w:t>需要采集的产品的泵</w:t>
      </w:r>
      <w:r>
        <w:rPr>
          <w:rFonts w:hint="eastAsia"/>
        </w:rPr>
        <w:t>)</w:t>
      </w:r>
      <w:r>
        <w:rPr>
          <w:rFonts w:hint="eastAsia"/>
        </w:rPr>
        <w:t>，从而得到最后的操作时间的。比较操作程序的最长时间，如果超过了最长时间则说明操作程序需要改变。此时告之工控。</w:t>
      </w:r>
      <w:r w:rsidR="002D52C3">
        <w:rPr>
          <w:rFonts w:hint="eastAsia"/>
        </w:rPr>
        <w:t>调整成功则也要告之工控</w:t>
      </w:r>
      <w:r w:rsidR="004178A0">
        <w:rPr>
          <w:rFonts w:hint="eastAsia"/>
        </w:rPr>
        <w:t>显示。</w:t>
      </w:r>
    </w:p>
    <w:p w:rsidR="00AB20A4" w:rsidRDefault="00AB20A4" w:rsidP="00351145">
      <w:pPr>
        <w:pStyle w:val="2"/>
      </w:pPr>
      <w:bookmarkStart w:id="109" w:name="_Toc362251541"/>
      <w:r>
        <w:rPr>
          <w:rFonts w:hint="eastAsia"/>
        </w:rPr>
        <w:t>数据通信</w:t>
      </w:r>
      <w:bookmarkEnd w:id="109"/>
    </w:p>
    <w:tbl>
      <w:tblPr>
        <w:tblStyle w:val="af3"/>
        <w:tblW w:w="0" w:type="auto"/>
        <w:tblLook w:val="04A0" w:firstRow="1" w:lastRow="0" w:firstColumn="1" w:lastColumn="0" w:noHBand="0" w:noVBand="1"/>
      </w:tblPr>
      <w:tblGrid>
        <w:gridCol w:w="2840"/>
        <w:gridCol w:w="2841"/>
        <w:gridCol w:w="2841"/>
      </w:tblGrid>
      <w:tr w:rsidR="00B50089" w:rsidTr="00B50089">
        <w:tc>
          <w:tcPr>
            <w:tcW w:w="2840" w:type="dxa"/>
          </w:tcPr>
          <w:p w:rsidR="00B50089" w:rsidRDefault="00B50089" w:rsidP="00AB20A4">
            <w:r>
              <w:rPr>
                <w:rFonts w:hint="eastAsia"/>
              </w:rPr>
              <w:t>参数</w:t>
            </w:r>
          </w:p>
        </w:tc>
        <w:tc>
          <w:tcPr>
            <w:tcW w:w="2841" w:type="dxa"/>
          </w:tcPr>
          <w:p w:rsidR="00B50089" w:rsidRDefault="00B50089" w:rsidP="00AB20A4">
            <w:r>
              <w:rPr>
                <w:rFonts w:hint="eastAsia"/>
              </w:rPr>
              <w:t>类型说明</w:t>
            </w:r>
          </w:p>
        </w:tc>
        <w:tc>
          <w:tcPr>
            <w:tcW w:w="2841" w:type="dxa"/>
          </w:tcPr>
          <w:p w:rsidR="00B50089" w:rsidRDefault="00B50089" w:rsidP="00AB20A4">
            <w:r>
              <w:rPr>
                <w:rFonts w:hint="eastAsia"/>
              </w:rPr>
              <w:t>方向</w:t>
            </w:r>
          </w:p>
        </w:tc>
      </w:tr>
      <w:tr w:rsidR="00B50089" w:rsidTr="00B50089">
        <w:tc>
          <w:tcPr>
            <w:tcW w:w="2840" w:type="dxa"/>
          </w:tcPr>
          <w:p w:rsidR="00B50089" w:rsidRDefault="00B50089" w:rsidP="00AB20A4">
            <w:r>
              <w:rPr>
                <w:rFonts w:hint="eastAsia"/>
              </w:rPr>
              <w:t>献血者参数</w:t>
            </w:r>
            <w:r w:rsidR="000059B3">
              <w:rPr>
                <w:rFonts w:hint="eastAsia"/>
              </w:rPr>
              <w:t>/</w:t>
            </w:r>
            <w:r w:rsidR="000059B3">
              <w:rPr>
                <w:rFonts w:hint="eastAsia"/>
              </w:rPr>
              <w:t>最优程序</w:t>
            </w:r>
          </w:p>
        </w:tc>
        <w:tc>
          <w:tcPr>
            <w:tcW w:w="2841" w:type="dxa"/>
          </w:tcPr>
          <w:p w:rsidR="00B50089" w:rsidRDefault="00B50089" w:rsidP="00AB20A4">
            <w:r>
              <w:rPr>
                <w:rFonts w:hint="eastAsia"/>
              </w:rPr>
              <w:t>与</w:t>
            </w:r>
            <w:hyperlink w:anchor="_流程图_1" w:history="1">
              <w:r w:rsidR="005E187F" w:rsidRPr="00E20B78">
                <w:rPr>
                  <w:rStyle w:val="af4"/>
                  <w:rFonts w:hint="eastAsia"/>
                </w:rPr>
                <w:t>当前程序参数</w:t>
              </w:r>
            </w:hyperlink>
            <w:r w:rsidR="00A54C75">
              <w:rPr>
                <w:rFonts w:hint="eastAsia"/>
              </w:rPr>
              <w:t>类似</w:t>
            </w:r>
          </w:p>
        </w:tc>
        <w:tc>
          <w:tcPr>
            <w:tcW w:w="2841" w:type="dxa"/>
          </w:tcPr>
          <w:p w:rsidR="00B50089" w:rsidRDefault="000059B3" w:rsidP="00AB20A4">
            <w:r>
              <w:rPr>
                <w:rFonts w:hint="eastAsia"/>
              </w:rPr>
              <w:t>工控</w:t>
            </w:r>
            <w:r>
              <w:rPr>
                <w:rFonts w:hint="eastAsia"/>
              </w:rPr>
              <w:t>-&gt;</w:t>
            </w:r>
            <w:r>
              <w:rPr>
                <w:rFonts w:hint="eastAsia"/>
              </w:rPr>
              <w:t>中控</w:t>
            </w:r>
          </w:p>
        </w:tc>
      </w:tr>
      <w:tr w:rsidR="00B50089" w:rsidTr="00B50089">
        <w:tc>
          <w:tcPr>
            <w:tcW w:w="2840" w:type="dxa"/>
          </w:tcPr>
          <w:p w:rsidR="0075625D" w:rsidRDefault="00A069F1" w:rsidP="00AB20A4">
            <w:r>
              <w:rPr>
                <w:rFonts w:hint="eastAsia"/>
              </w:rPr>
              <w:t>点击</w:t>
            </w:r>
            <w:bookmarkStart w:id="110" w:name="OLE_LINK1"/>
            <w:r>
              <w:rPr>
                <w:rFonts w:hint="eastAsia"/>
              </w:rPr>
              <w:t>抗凝剂反应调整</w:t>
            </w:r>
            <w:bookmarkEnd w:id="110"/>
            <w:r>
              <w:rPr>
                <w:rFonts w:hint="eastAsia"/>
              </w:rPr>
              <w:t>按钮事件</w:t>
            </w:r>
          </w:p>
        </w:tc>
        <w:tc>
          <w:tcPr>
            <w:tcW w:w="2841" w:type="dxa"/>
          </w:tcPr>
          <w:p w:rsidR="00B50089" w:rsidRPr="0078234F" w:rsidRDefault="000059B3" w:rsidP="0078234F">
            <w:pPr>
              <w:pStyle w:val="Default"/>
            </w:pPr>
            <w:r>
              <w:rPr>
                <w:rFonts w:hint="eastAsia"/>
              </w:rPr>
              <w:t>抗凝剂</w:t>
            </w:r>
            <w:r w:rsidR="00A3184B">
              <w:rPr>
                <w:rFonts w:hint="eastAsia"/>
              </w:rPr>
              <w:t>反应</w:t>
            </w:r>
            <w:r w:rsidR="009B30A2">
              <w:rPr>
                <w:rFonts w:hint="eastAsia"/>
              </w:rPr>
              <w:t>的调整</w:t>
            </w:r>
            <w:r w:rsidR="0078234F">
              <w:rPr>
                <w:rFonts w:hint="eastAsia"/>
              </w:rPr>
              <w:t>，</w:t>
            </w:r>
            <w:r w:rsidR="0078234F" w:rsidRPr="0078234F">
              <w:rPr>
                <w:rFonts w:hint="eastAsia"/>
              </w:rPr>
              <w:t>每按一次</w:t>
            </w:r>
            <w:r w:rsidR="0078234F" w:rsidRPr="0078234F">
              <w:t>‘</w:t>
            </w:r>
            <w:r w:rsidR="0078234F" w:rsidRPr="0078234F">
              <w:rPr>
                <w:rFonts w:hint="eastAsia"/>
              </w:rPr>
              <w:t>向下</w:t>
            </w:r>
            <w:r w:rsidR="0078234F" w:rsidRPr="0078234F">
              <w:t>’</w:t>
            </w:r>
            <w:r w:rsidR="0078234F" w:rsidRPr="0078234F">
              <w:rPr>
                <w:rFonts w:hint="eastAsia"/>
              </w:rPr>
              <w:t>键降低实际的</w:t>
            </w:r>
            <w:r w:rsidR="0078234F" w:rsidRPr="0078234F">
              <w:t>AC</w:t>
            </w:r>
            <w:r w:rsidR="0078234F" w:rsidRPr="0078234F">
              <w:rPr>
                <w:rFonts w:hint="eastAsia"/>
              </w:rPr>
              <w:t>灌注率为</w:t>
            </w:r>
            <w:r w:rsidR="0078234F" w:rsidRPr="003D0AFE">
              <w:rPr>
                <w:b/>
              </w:rPr>
              <w:t xml:space="preserve">0.06 </w:t>
            </w:r>
            <w:r w:rsidR="0078234F" w:rsidRPr="00152F70">
              <w:t>mL</w:t>
            </w:r>
            <w:r w:rsidR="0078234F" w:rsidRPr="0078234F">
              <w:t>/</w:t>
            </w:r>
            <w:r w:rsidR="0078234F" w:rsidRPr="0078234F">
              <w:rPr>
                <w:rFonts w:hint="eastAsia"/>
              </w:rPr>
              <w:t>分</w:t>
            </w:r>
            <w:r w:rsidR="0078234F" w:rsidRPr="0078234F">
              <w:t>/</w:t>
            </w:r>
            <w:r w:rsidR="0078234F" w:rsidRPr="0078234F">
              <w:rPr>
                <w:rFonts w:hint="eastAsia"/>
              </w:rPr>
              <w:t>升</w:t>
            </w:r>
            <w:r w:rsidR="0078234F">
              <w:t>TBV (~5%)</w:t>
            </w:r>
          </w:p>
        </w:tc>
        <w:tc>
          <w:tcPr>
            <w:tcW w:w="2841" w:type="dxa"/>
          </w:tcPr>
          <w:p w:rsidR="00B50089" w:rsidRDefault="00A3184B" w:rsidP="00AB20A4">
            <w:r>
              <w:rPr>
                <w:rFonts w:hint="eastAsia"/>
              </w:rPr>
              <w:t>工控</w:t>
            </w:r>
            <w:r>
              <w:rPr>
                <w:rFonts w:hint="eastAsia"/>
              </w:rPr>
              <w:t>-&gt;</w:t>
            </w:r>
            <w:r>
              <w:rPr>
                <w:rFonts w:hint="eastAsia"/>
              </w:rPr>
              <w:t>中控</w:t>
            </w:r>
          </w:p>
        </w:tc>
      </w:tr>
      <w:tr w:rsidR="000059B3" w:rsidTr="00B50089">
        <w:tc>
          <w:tcPr>
            <w:tcW w:w="2840" w:type="dxa"/>
          </w:tcPr>
          <w:p w:rsidR="000059B3" w:rsidRDefault="00A069F1" w:rsidP="00AB20A4">
            <w:r>
              <w:rPr>
                <w:rFonts w:hint="eastAsia"/>
              </w:rPr>
              <w:t>点击血小板凝集调整按钮事件</w:t>
            </w:r>
          </w:p>
        </w:tc>
        <w:tc>
          <w:tcPr>
            <w:tcW w:w="2841" w:type="dxa"/>
          </w:tcPr>
          <w:p w:rsidR="000059B3" w:rsidRPr="005536F5" w:rsidRDefault="005536F5" w:rsidP="005536F5">
            <w:pPr>
              <w:pStyle w:val="Default"/>
              <w:rPr>
                <w:rFonts w:ascii="Arial" w:hAnsi="Arial" w:cs="Arial"/>
                <w:sz w:val="36"/>
                <w:szCs w:val="36"/>
              </w:rPr>
            </w:pPr>
            <w:r>
              <w:rPr>
                <w:rFonts w:hint="eastAsia"/>
              </w:rPr>
              <w:t>血小板凝集的调整，</w:t>
            </w:r>
            <w:r w:rsidRPr="005536F5">
              <w:rPr>
                <w:rFonts w:hint="eastAsia"/>
              </w:rPr>
              <w:t>每按一次</w:t>
            </w:r>
            <w:r w:rsidRPr="005536F5">
              <w:t>‘</w:t>
            </w:r>
            <w:r w:rsidRPr="005536F5">
              <w:rPr>
                <w:rFonts w:hint="eastAsia"/>
              </w:rPr>
              <w:t>向下</w:t>
            </w:r>
            <w:r w:rsidRPr="005536F5">
              <w:t>’</w:t>
            </w:r>
            <w:r w:rsidRPr="005536F5">
              <w:rPr>
                <w:rFonts w:hint="eastAsia"/>
              </w:rPr>
              <w:t>键会降低抗凝剂比率</w:t>
            </w:r>
            <w:r w:rsidRPr="003D0AFE">
              <w:rPr>
                <w:b/>
              </w:rPr>
              <w:t xml:space="preserve">0.77 </w:t>
            </w:r>
            <w:r w:rsidRPr="005536F5">
              <w:t>(~7%)</w:t>
            </w:r>
          </w:p>
        </w:tc>
        <w:tc>
          <w:tcPr>
            <w:tcW w:w="2841" w:type="dxa"/>
          </w:tcPr>
          <w:p w:rsidR="000059B3" w:rsidRDefault="008E388D" w:rsidP="00AB20A4">
            <w:r>
              <w:rPr>
                <w:rFonts w:hint="eastAsia"/>
              </w:rPr>
              <w:t>工控</w:t>
            </w:r>
            <w:r>
              <w:rPr>
                <w:rFonts w:hint="eastAsia"/>
              </w:rPr>
              <w:t>-&gt;</w:t>
            </w:r>
            <w:r>
              <w:rPr>
                <w:rFonts w:hint="eastAsia"/>
              </w:rPr>
              <w:t>中控</w:t>
            </w:r>
          </w:p>
        </w:tc>
      </w:tr>
      <w:tr w:rsidR="003D0AFE" w:rsidTr="00B50089">
        <w:tc>
          <w:tcPr>
            <w:tcW w:w="2840" w:type="dxa"/>
          </w:tcPr>
          <w:p w:rsidR="003D0AFE" w:rsidRDefault="00A069F1" w:rsidP="00AB20A4">
            <w:r>
              <w:rPr>
                <w:rFonts w:hint="eastAsia"/>
              </w:rPr>
              <w:t>点击采血流速调整按钮</w:t>
            </w:r>
          </w:p>
        </w:tc>
        <w:tc>
          <w:tcPr>
            <w:tcW w:w="2841" w:type="dxa"/>
          </w:tcPr>
          <w:p w:rsidR="003D0AFE" w:rsidRDefault="003D0AFE" w:rsidP="003D0AFE">
            <w:r>
              <w:rPr>
                <w:rFonts w:hint="eastAsia"/>
              </w:rPr>
              <w:t>采血流速调整，每按压一次</w:t>
            </w:r>
            <w:r>
              <w:lastRenderedPageBreak/>
              <w:t>‘</w:t>
            </w:r>
            <w:r>
              <w:rPr>
                <w:rFonts w:hint="eastAsia"/>
              </w:rPr>
              <w:t>向下</w:t>
            </w:r>
            <w:r>
              <w:t>’</w:t>
            </w:r>
            <w:r>
              <w:rPr>
                <w:rFonts w:hint="eastAsia"/>
              </w:rPr>
              <w:t>键采血流速的限制会被降到比实际的流速低</w:t>
            </w:r>
            <w:r>
              <w:rPr>
                <w:rFonts w:ascii="Arial" w:hAnsi="Arial" w:cs="Arial"/>
                <w:b/>
                <w:bCs/>
              </w:rPr>
              <w:t xml:space="preserve">5 </w:t>
            </w:r>
            <w:r w:rsidRPr="00152F70">
              <w:rPr>
                <w:rFonts w:ascii="Arial" w:hAnsi="Arial" w:cs="Arial"/>
                <w:bCs/>
              </w:rPr>
              <w:t>mL</w:t>
            </w:r>
            <w:r>
              <w:rPr>
                <w:rFonts w:hAnsi="Arial"/>
              </w:rPr>
              <w:t>/</w:t>
            </w:r>
            <w:r>
              <w:rPr>
                <w:rFonts w:hAnsi="Arial" w:hint="eastAsia"/>
              </w:rPr>
              <w:t>分</w:t>
            </w:r>
          </w:p>
        </w:tc>
        <w:tc>
          <w:tcPr>
            <w:tcW w:w="2841" w:type="dxa"/>
          </w:tcPr>
          <w:p w:rsidR="003D0AFE" w:rsidRDefault="003D0AFE" w:rsidP="00AB20A4">
            <w:r>
              <w:rPr>
                <w:rFonts w:hint="eastAsia"/>
              </w:rPr>
              <w:lastRenderedPageBreak/>
              <w:t>工控</w:t>
            </w:r>
            <w:r>
              <w:rPr>
                <w:rFonts w:hint="eastAsia"/>
              </w:rPr>
              <w:t>-&gt;</w:t>
            </w:r>
            <w:r>
              <w:rPr>
                <w:rFonts w:hint="eastAsia"/>
              </w:rPr>
              <w:t>中控</w:t>
            </w:r>
          </w:p>
        </w:tc>
      </w:tr>
      <w:tr w:rsidR="003D0AFE" w:rsidTr="00B50089">
        <w:tc>
          <w:tcPr>
            <w:tcW w:w="2840" w:type="dxa"/>
          </w:tcPr>
          <w:p w:rsidR="003D0AFE" w:rsidRDefault="00A069F1" w:rsidP="00AB20A4">
            <w:r>
              <w:rPr>
                <w:rFonts w:hint="eastAsia"/>
              </w:rPr>
              <w:lastRenderedPageBreak/>
              <w:t>点击回输流速调整按钮</w:t>
            </w:r>
          </w:p>
        </w:tc>
        <w:tc>
          <w:tcPr>
            <w:tcW w:w="2841" w:type="dxa"/>
          </w:tcPr>
          <w:p w:rsidR="003D0AFE" w:rsidRDefault="003D0AFE" w:rsidP="003D0AFE">
            <w:r>
              <w:rPr>
                <w:rFonts w:hint="eastAsia"/>
              </w:rPr>
              <w:t>回输流速调整，</w:t>
            </w:r>
            <w:r w:rsidRPr="003D0AFE">
              <w:rPr>
                <w:rFonts w:hint="eastAsia"/>
              </w:rPr>
              <w:t>每按压一次</w:t>
            </w:r>
            <w:r w:rsidRPr="003D0AFE">
              <w:t>‘</w:t>
            </w:r>
            <w:r w:rsidRPr="003D0AFE">
              <w:rPr>
                <w:rFonts w:hint="eastAsia"/>
              </w:rPr>
              <w:t>向下</w:t>
            </w:r>
            <w:r w:rsidRPr="003D0AFE">
              <w:t>’</w:t>
            </w:r>
            <w:r w:rsidRPr="003D0AFE">
              <w:rPr>
                <w:rFonts w:hint="eastAsia"/>
              </w:rPr>
              <w:t>键针头流速的限制会被降到比实际的流速低</w:t>
            </w:r>
            <w:r w:rsidRPr="00152F70">
              <w:rPr>
                <w:b/>
              </w:rPr>
              <w:t>30</w:t>
            </w:r>
            <w:r w:rsidRPr="003D0AFE">
              <w:t>mL/</w:t>
            </w:r>
            <w:r w:rsidRPr="003D0AFE">
              <w:rPr>
                <w:rFonts w:hint="eastAsia"/>
              </w:rPr>
              <w:t>分</w:t>
            </w:r>
          </w:p>
        </w:tc>
        <w:tc>
          <w:tcPr>
            <w:tcW w:w="2841" w:type="dxa"/>
          </w:tcPr>
          <w:p w:rsidR="003D0AFE" w:rsidRDefault="00637AA4" w:rsidP="00AB20A4">
            <w:r>
              <w:rPr>
                <w:rFonts w:hint="eastAsia"/>
              </w:rPr>
              <w:t>工控</w:t>
            </w:r>
            <w:r>
              <w:rPr>
                <w:rFonts w:hint="eastAsia"/>
              </w:rPr>
              <w:t>-&gt;</w:t>
            </w:r>
            <w:r>
              <w:rPr>
                <w:rFonts w:hint="eastAsia"/>
              </w:rPr>
              <w:t>中控</w:t>
            </w:r>
          </w:p>
        </w:tc>
      </w:tr>
      <w:tr w:rsidR="00A71241" w:rsidTr="00B50089">
        <w:tc>
          <w:tcPr>
            <w:tcW w:w="2840" w:type="dxa"/>
          </w:tcPr>
          <w:p w:rsidR="00A71241" w:rsidRDefault="00A069F1" w:rsidP="00AB20A4">
            <w:r>
              <w:rPr>
                <w:rFonts w:hint="eastAsia"/>
              </w:rPr>
              <w:t>点击红细胞溢流调整按钮</w:t>
            </w:r>
          </w:p>
        </w:tc>
        <w:tc>
          <w:tcPr>
            <w:tcW w:w="2841" w:type="dxa"/>
          </w:tcPr>
          <w:p w:rsidR="00A71241" w:rsidRDefault="00A71241" w:rsidP="003614A4">
            <w:r>
              <w:rPr>
                <w:rFonts w:hint="eastAsia"/>
              </w:rPr>
              <w:t>红细胞溢流的调整，</w:t>
            </w:r>
            <w:r w:rsidR="003614A4">
              <w:rPr>
                <w:rFonts w:hint="eastAsia"/>
              </w:rPr>
              <w:t>选择溢出恢复或返回到操作程序。</w:t>
            </w:r>
          </w:p>
        </w:tc>
        <w:tc>
          <w:tcPr>
            <w:tcW w:w="2841" w:type="dxa"/>
          </w:tcPr>
          <w:p w:rsidR="00A71241" w:rsidRDefault="00D22D48" w:rsidP="00AB20A4">
            <w:r>
              <w:rPr>
                <w:rFonts w:hint="eastAsia"/>
              </w:rPr>
              <w:t>工控</w:t>
            </w:r>
            <w:r>
              <w:rPr>
                <w:rFonts w:hint="eastAsia"/>
              </w:rPr>
              <w:t>-&gt;</w:t>
            </w:r>
            <w:r>
              <w:rPr>
                <w:rFonts w:hint="eastAsia"/>
              </w:rPr>
              <w:t>中控</w:t>
            </w:r>
          </w:p>
        </w:tc>
      </w:tr>
      <w:tr w:rsidR="00AE4662" w:rsidTr="00B50089">
        <w:tc>
          <w:tcPr>
            <w:tcW w:w="2840" w:type="dxa"/>
          </w:tcPr>
          <w:p w:rsidR="00AE4662" w:rsidRDefault="00A069F1" w:rsidP="00AB20A4">
            <w:r>
              <w:rPr>
                <w:rFonts w:hint="eastAsia"/>
              </w:rPr>
              <w:t>点击血浆管</w:t>
            </w:r>
            <w:r>
              <w:rPr>
                <w:rFonts w:hint="eastAsia"/>
              </w:rPr>
              <w:t>/</w:t>
            </w:r>
            <w:r>
              <w:rPr>
                <w:rFonts w:hint="eastAsia"/>
              </w:rPr>
              <w:t>血小板管有空气的调整</w:t>
            </w:r>
          </w:p>
        </w:tc>
        <w:tc>
          <w:tcPr>
            <w:tcW w:w="2841" w:type="dxa"/>
          </w:tcPr>
          <w:p w:rsidR="00AE4662" w:rsidRDefault="00AE4662" w:rsidP="003614A4">
            <w:r>
              <w:rPr>
                <w:rFonts w:hint="eastAsia"/>
              </w:rPr>
              <w:t>血浆管或血小板中有空气调整，</w:t>
            </w:r>
            <w:r w:rsidR="003614A4" w:rsidRPr="002634B1">
              <w:rPr>
                <w:rFonts w:hint="eastAsia"/>
                <w:highlight w:val="darkGray"/>
              </w:rPr>
              <w:t>如何调整？继续调整开启清除气栓的自动操作程序。</w:t>
            </w:r>
          </w:p>
        </w:tc>
        <w:tc>
          <w:tcPr>
            <w:tcW w:w="2841" w:type="dxa"/>
          </w:tcPr>
          <w:p w:rsidR="00AE4662" w:rsidRDefault="007A16E8" w:rsidP="00AB20A4">
            <w:r>
              <w:rPr>
                <w:rFonts w:hint="eastAsia"/>
              </w:rPr>
              <w:t>工控</w:t>
            </w:r>
            <w:r>
              <w:rPr>
                <w:rFonts w:hint="eastAsia"/>
              </w:rPr>
              <w:t>-&gt;</w:t>
            </w:r>
            <w:r>
              <w:rPr>
                <w:rFonts w:hint="eastAsia"/>
              </w:rPr>
              <w:t>中控</w:t>
            </w:r>
          </w:p>
        </w:tc>
      </w:tr>
      <w:tr w:rsidR="003614A4" w:rsidTr="00B50089">
        <w:tc>
          <w:tcPr>
            <w:tcW w:w="2840" w:type="dxa"/>
          </w:tcPr>
          <w:p w:rsidR="003614A4" w:rsidRDefault="00A069F1" w:rsidP="00AB20A4">
            <w:r>
              <w:rPr>
                <w:rFonts w:hint="eastAsia"/>
              </w:rPr>
              <w:t>点击注入大剂量生理盐调整</w:t>
            </w:r>
          </w:p>
        </w:tc>
        <w:tc>
          <w:tcPr>
            <w:tcW w:w="2841" w:type="dxa"/>
          </w:tcPr>
          <w:p w:rsidR="003614A4" w:rsidRDefault="003614A4" w:rsidP="003614A4">
            <w:r>
              <w:rPr>
                <w:rFonts w:hint="eastAsia"/>
              </w:rPr>
              <w:t>注入大量生理盐水，第一次提示连接生理盐水后继续，每次</w:t>
            </w:r>
            <w:r w:rsidR="00C43FF5">
              <w:rPr>
                <w:rFonts w:hint="eastAsia"/>
              </w:rPr>
              <w:t>注入</w:t>
            </w:r>
            <w:r>
              <w:rPr>
                <w:rFonts w:hint="eastAsia"/>
              </w:rPr>
              <w:t>100mL</w:t>
            </w:r>
            <w:r>
              <w:rPr>
                <w:rFonts w:hint="eastAsia"/>
              </w:rPr>
              <w:t>。</w:t>
            </w:r>
          </w:p>
        </w:tc>
        <w:tc>
          <w:tcPr>
            <w:tcW w:w="2841" w:type="dxa"/>
          </w:tcPr>
          <w:p w:rsidR="003614A4" w:rsidRDefault="003614A4" w:rsidP="00AB20A4">
            <w:r>
              <w:rPr>
                <w:rFonts w:hint="eastAsia"/>
              </w:rPr>
              <w:t>工控</w:t>
            </w:r>
            <w:r>
              <w:rPr>
                <w:rFonts w:hint="eastAsia"/>
              </w:rPr>
              <w:t>-&gt;</w:t>
            </w:r>
            <w:r>
              <w:rPr>
                <w:rFonts w:hint="eastAsia"/>
              </w:rPr>
              <w:t>中控</w:t>
            </w:r>
          </w:p>
        </w:tc>
      </w:tr>
      <w:tr w:rsidR="000E12C4" w:rsidTr="00B50089">
        <w:tc>
          <w:tcPr>
            <w:tcW w:w="2840" w:type="dxa"/>
          </w:tcPr>
          <w:p w:rsidR="000E12C4" w:rsidRDefault="000E12C4" w:rsidP="00AB20A4">
            <w:r>
              <w:rPr>
                <w:rFonts w:hint="eastAsia"/>
              </w:rPr>
              <w:t>程序调整成功</w:t>
            </w:r>
          </w:p>
        </w:tc>
        <w:tc>
          <w:tcPr>
            <w:tcW w:w="2841" w:type="dxa"/>
          </w:tcPr>
          <w:p w:rsidR="000E12C4" w:rsidRDefault="00D60021" w:rsidP="003614A4">
            <w:r>
              <w:rPr>
                <w:rFonts w:hint="eastAsia"/>
              </w:rPr>
              <w:t>流速调整</w:t>
            </w:r>
          </w:p>
        </w:tc>
        <w:tc>
          <w:tcPr>
            <w:tcW w:w="2841" w:type="dxa"/>
          </w:tcPr>
          <w:p w:rsidR="000E12C4" w:rsidRDefault="000E12C4" w:rsidP="00AB20A4">
            <w:r>
              <w:rPr>
                <w:rFonts w:hint="eastAsia"/>
              </w:rPr>
              <w:t>中控</w:t>
            </w:r>
            <w:r>
              <w:rPr>
                <w:rFonts w:hint="eastAsia"/>
              </w:rPr>
              <w:t>-&gt;</w:t>
            </w:r>
            <w:r>
              <w:rPr>
                <w:rFonts w:hint="eastAsia"/>
              </w:rPr>
              <w:t>工控</w:t>
            </w:r>
          </w:p>
        </w:tc>
      </w:tr>
      <w:tr w:rsidR="000E12C4" w:rsidTr="00B50089">
        <w:tc>
          <w:tcPr>
            <w:tcW w:w="2840" w:type="dxa"/>
          </w:tcPr>
          <w:p w:rsidR="000E12C4" w:rsidRDefault="00B422FD" w:rsidP="00AB20A4">
            <w:r>
              <w:rPr>
                <w:rFonts w:hint="eastAsia"/>
              </w:rPr>
              <w:t>程序调整引起</w:t>
            </w:r>
            <w:r w:rsidR="00D60021">
              <w:rPr>
                <w:rFonts w:hint="eastAsia"/>
              </w:rPr>
              <w:t>当前操作程序不可用</w:t>
            </w:r>
          </w:p>
        </w:tc>
        <w:tc>
          <w:tcPr>
            <w:tcW w:w="2841" w:type="dxa"/>
          </w:tcPr>
          <w:p w:rsidR="000E12C4" w:rsidRPr="00D60021" w:rsidRDefault="00973226" w:rsidP="00973226">
            <w:r>
              <w:rPr>
                <w:rFonts w:hint="eastAsia"/>
              </w:rPr>
              <w:t>流速调整</w:t>
            </w:r>
          </w:p>
        </w:tc>
        <w:tc>
          <w:tcPr>
            <w:tcW w:w="2841" w:type="dxa"/>
          </w:tcPr>
          <w:p w:rsidR="000E12C4" w:rsidRDefault="00D60021" w:rsidP="00AB20A4">
            <w:r>
              <w:rPr>
                <w:rFonts w:hint="eastAsia"/>
              </w:rPr>
              <w:t>中控</w:t>
            </w:r>
            <w:r>
              <w:rPr>
                <w:rFonts w:hint="eastAsia"/>
              </w:rPr>
              <w:t>-&gt;</w:t>
            </w:r>
            <w:r>
              <w:rPr>
                <w:rFonts w:hint="eastAsia"/>
              </w:rPr>
              <w:t>工控</w:t>
            </w:r>
          </w:p>
        </w:tc>
      </w:tr>
    </w:tbl>
    <w:p w:rsidR="00AB20A4" w:rsidRDefault="00C36A80" w:rsidP="00AB20A4">
      <w:r>
        <w:rPr>
          <w:rFonts w:hint="eastAsia"/>
        </w:rPr>
        <w:t>详细参考工控</w:t>
      </w:r>
      <w:r>
        <w:rPr>
          <w:rFonts w:hint="eastAsia"/>
        </w:rPr>
        <w:t>/</w:t>
      </w:r>
      <w:r>
        <w:rPr>
          <w:rFonts w:hint="eastAsia"/>
        </w:rPr>
        <w:t>中控通信</w:t>
      </w:r>
      <w:r w:rsidR="002A6D50">
        <w:rPr>
          <w:rFonts w:hint="eastAsia"/>
        </w:rPr>
        <w:t>协议</w:t>
      </w:r>
      <w:r>
        <w:rPr>
          <w:rFonts w:hint="eastAsia"/>
        </w:rPr>
        <w:t>。</w:t>
      </w:r>
    </w:p>
    <w:p w:rsidR="00CC6E98" w:rsidRDefault="00CC6E98" w:rsidP="00CC6E98">
      <w:pPr>
        <w:pStyle w:val="2"/>
      </w:pPr>
      <w:bookmarkStart w:id="111" w:name="_Toc362251542"/>
      <w:r>
        <w:rPr>
          <w:rFonts w:hint="eastAsia"/>
        </w:rPr>
        <w:t>流程图</w:t>
      </w:r>
      <w:bookmarkEnd w:id="111"/>
    </w:p>
    <w:p w:rsidR="006309A1" w:rsidRDefault="00281F45" w:rsidP="006309A1">
      <w:pPr>
        <w:keepNext/>
        <w:jc w:val="center"/>
      </w:pPr>
      <w:r>
        <w:object w:dxaOrig="5639" w:dyaOrig="6092">
          <v:shape id="_x0000_i1039" type="#_x0000_t75" style="width:281.9pt;height:304.3pt" o:ole="">
            <v:imagedata r:id="rId64" o:title=""/>
          </v:shape>
          <o:OLEObject Type="Embed" ProgID="Visio.Drawing.11" ShapeID="_x0000_i1039" DrawAspect="Content" ObjectID="_1443858254" r:id="rId65"/>
        </w:object>
      </w:r>
    </w:p>
    <w:p w:rsidR="003A3279" w:rsidRDefault="006309A1" w:rsidP="006309A1">
      <w:pPr>
        <w:pStyle w:val="a5"/>
        <w:jc w:val="center"/>
      </w:pPr>
      <w:r>
        <w:t xml:space="preserve">Figure </w:t>
      </w:r>
      <w:r w:rsidR="007F7108">
        <w:fldChar w:fldCharType="begin"/>
      </w:r>
      <w:r w:rsidR="007F7108">
        <w:instrText xml:space="preserve"> SEQ Figure \* ARABIC </w:instrText>
      </w:r>
      <w:r w:rsidR="007F7108">
        <w:fldChar w:fldCharType="separate"/>
      </w:r>
      <w:r w:rsidR="00924869">
        <w:rPr>
          <w:noProof/>
        </w:rPr>
        <w:t>25</w:t>
      </w:r>
      <w:r w:rsidR="007F7108">
        <w:rPr>
          <w:noProof/>
        </w:rPr>
        <w:fldChar w:fldCharType="end"/>
      </w:r>
      <w:r>
        <w:rPr>
          <w:rFonts w:hint="eastAsia"/>
        </w:rPr>
        <w:t>流速调整流程</w:t>
      </w:r>
    </w:p>
    <w:p w:rsidR="00281F45" w:rsidRDefault="00281F45" w:rsidP="006D5FD4">
      <w:pPr>
        <w:jc w:val="center"/>
      </w:pPr>
    </w:p>
    <w:p w:rsidR="0064326C" w:rsidRDefault="0064326C" w:rsidP="0064326C">
      <w:pPr>
        <w:keepNext/>
        <w:jc w:val="center"/>
      </w:pPr>
      <w:r>
        <w:object w:dxaOrig="7566" w:dyaOrig="7178">
          <v:shape id="_x0000_i1040" type="#_x0000_t75" style="width:378.35pt;height:358.65pt" o:ole="">
            <v:imagedata r:id="rId66" o:title=""/>
          </v:shape>
          <o:OLEObject Type="Embed" ProgID="Visio.Drawing.11" ShapeID="_x0000_i1040" DrawAspect="Content" ObjectID="_1443858255" r:id="rId67"/>
        </w:object>
      </w:r>
    </w:p>
    <w:p w:rsidR="00281F45" w:rsidRDefault="0064326C" w:rsidP="0064326C">
      <w:pPr>
        <w:pStyle w:val="a5"/>
        <w:jc w:val="center"/>
      </w:pPr>
      <w:r>
        <w:t xml:space="preserve">Figure </w:t>
      </w:r>
      <w:r w:rsidR="007F7108">
        <w:fldChar w:fldCharType="begin"/>
      </w:r>
      <w:r w:rsidR="007F7108">
        <w:instrText xml:space="preserve"> SEQ Figure \* ARABIC </w:instrText>
      </w:r>
      <w:r w:rsidR="007F7108">
        <w:fldChar w:fldCharType="separate"/>
      </w:r>
      <w:r w:rsidR="00924869">
        <w:rPr>
          <w:noProof/>
        </w:rPr>
        <w:t>26</w:t>
      </w:r>
      <w:r w:rsidR="007F7108">
        <w:rPr>
          <w:noProof/>
        </w:rPr>
        <w:fldChar w:fldCharType="end"/>
      </w:r>
      <w:r>
        <w:rPr>
          <w:rFonts w:hint="eastAsia"/>
        </w:rPr>
        <w:t>流速改变的影响</w:t>
      </w:r>
      <w:ins w:id="112" w:author="Lenovo User" w:date="2013-10-21T10:57:00Z">
        <w:r w:rsidR="008B68AA">
          <w:rPr>
            <w:rFonts w:hint="eastAsia"/>
          </w:rPr>
          <w:t>(error)</w:t>
        </w:r>
      </w:ins>
      <w:bookmarkStart w:id="113" w:name="_GoBack"/>
      <w:bookmarkEnd w:id="113"/>
    </w:p>
    <w:p w:rsidR="006309A1" w:rsidRDefault="00897778" w:rsidP="006309A1">
      <w:pPr>
        <w:keepNext/>
        <w:jc w:val="center"/>
      </w:pPr>
      <w:r>
        <w:object w:dxaOrig="8174" w:dyaOrig="5922">
          <v:shape id="_x0000_i1041" type="#_x0000_t75" style="width:408.9pt;height:296.15pt" o:ole="">
            <v:imagedata r:id="rId68" o:title=""/>
          </v:shape>
          <o:OLEObject Type="Embed" ProgID="Visio.Drawing.11" ShapeID="_x0000_i1041" DrawAspect="Content" ObjectID="_1443858256" r:id="rId69"/>
        </w:object>
      </w:r>
    </w:p>
    <w:p w:rsidR="00281F45" w:rsidRDefault="006309A1" w:rsidP="006309A1">
      <w:pPr>
        <w:pStyle w:val="a5"/>
        <w:jc w:val="center"/>
      </w:pPr>
      <w:r>
        <w:t xml:space="preserve">Figure </w:t>
      </w:r>
      <w:r w:rsidR="007F7108">
        <w:fldChar w:fldCharType="begin"/>
      </w:r>
      <w:r w:rsidR="007F7108">
        <w:instrText xml:space="preserve"> SEQ Figure \* ARABIC </w:instrText>
      </w:r>
      <w:r w:rsidR="007F7108">
        <w:fldChar w:fldCharType="separate"/>
      </w:r>
      <w:r w:rsidR="00924869">
        <w:rPr>
          <w:noProof/>
        </w:rPr>
        <w:t>28</w:t>
      </w:r>
      <w:r w:rsidR="007F7108">
        <w:rPr>
          <w:noProof/>
        </w:rPr>
        <w:fldChar w:fldCharType="end"/>
      </w:r>
      <w:r>
        <w:rPr>
          <w:rFonts w:hint="eastAsia"/>
        </w:rPr>
        <w:t>其他调整</w:t>
      </w:r>
      <w:r w:rsidR="005251AE">
        <w:rPr>
          <w:rFonts w:hint="eastAsia"/>
        </w:rPr>
        <w:t>(</w:t>
      </w:r>
      <w:r w:rsidR="005251AE">
        <w:rPr>
          <w:rFonts w:hint="eastAsia"/>
        </w:rPr>
        <w:t>上面的三个页面都缺少</w:t>
      </w:r>
      <w:r w:rsidR="005251AE">
        <w:rPr>
          <w:rFonts w:hint="eastAsia"/>
        </w:rPr>
        <w:t>)</w:t>
      </w:r>
    </w:p>
    <w:p w:rsidR="006A1B9E" w:rsidRDefault="006A1B9E" w:rsidP="006A1B9E">
      <w:pPr>
        <w:pStyle w:val="2"/>
      </w:pPr>
      <w:bookmarkStart w:id="114" w:name="_Toc362251543"/>
      <w:r>
        <w:rPr>
          <w:rFonts w:hint="eastAsia"/>
        </w:rPr>
        <w:lastRenderedPageBreak/>
        <w:t>界面</w:t>
      </w:r>
      <w:r w:rsidR="00A44EDC">
        <w:rPr>
          <w:rFonts w:hint="eastAsia"/>
        </w:rPr>
        <w:t>描述</w:t>
      </w:r>
      <w:bookmarkEnd w:id="114"/>
    </w:p>
    <w:p w:rsidR="00F81CAA" w:rsidRDefault="00F0247A" w:rsidP="00F81CAA">
      <w:r>
        <w:rPr>
          <w:rFonts w:hint="eastAsia"/>
        </w:rPr>
        <w:t>概述：</w:t>
      </w:r>
    </w:p>
    <w:p w:rsidR="00F0247A" w:rsidRDefault="00F0247A" w:rsidP="00F81CAA">
      <w:pPr>
        <w:pStyle w:val="ab"/>
        <w:numPr>
          <w:ilvl w:val="3"/>
          <w:numId w:val="15"/>
        </w:numPr>
        <w:rPr>
          <w:ins w:id="115" w:author="Admin" w:date="2013-07-08T19:48:00Z"/>
        </w:rPr>
      </w:pPr>
      <w:r>
        <w:rPr>
          <w:rFonts w:hint="eastAsia"/>
        </w:rPr>
        <w:t>调节按钮页面</w:t>
      </w:r>
      <w:ins w:id="116" w:author="Admin" w:date="2013-07-08T19:46:00Z">
        <w:r w:rsidR="0033577C">
          <w:rPr>
            <w:rFonts w:hint="eastAsia"/>
          </w:rPr>
          <w:t>（考虑不同流程</w:t>
        </w:r>
      </w:ins>
      <w:ins w:id="117" w:author="Admin" w:date="2013-07-08T19:47:00Z">
        <w:r w:rsidR="0033577C">
          <w:rPr>
            <w:rFonts w:hint="eastAsia"/>
          </w:rPr>
          <w:t>阶段中，对应的幅度和影响值是不同的，</w:t>
        </w:r>
        <w:r w:rsidR="00AE4011">
          <w:rPr>
            <w:rFonts w:hint="eastAsia"/>
          </w:rPr>
          <w:t>这</w:t>
        </w:r>
      </w:ins>
      <w:ins w:id="118" w:author="Admin" w:date="2013-07-08T19:49:00Z">
        <w:r w:rsidR="00AE4011">
          <w:rPr>
            <w:rFonts w:hint="eastAsia"/>
          </w:rPr>
          <w:t>些</w:t>
        </w:r>
      </w:ins>
      <w:ins w:id="119" w:author="Admin" w:date="2013-07-08T19:47:00Z">
        <w:r w:rsidR="0033577C">
          <w:rPr>
            <w:rFonts w:hint="eastAsia"/>
          </w:rPr>
          <w:t>参数</w:t>
        </w:r>
      </w:ins>
      <w:ins w:id="120" w:author="Admin" w:date="2013-07-08T19:48:00Z">
        <w:r w:rsidR="00AE4011">
          <w:rPr>
            <w:rFonts w:hint="eastAsia"/>
          </w:rPr>
          <w:t>应该</w:t>
        </w:r>
      </w:ins>
      <w:ins w:id="121" w:author="Admin" w:date="2013-07-08T19:47:00Z">
        <w:r w:rsidR="0033577C">
          <w:rPr>
            <w:rFonts w:hint="eastAsia"/>
          </w:rPr>
          <w:t>是工控计算好后，将结果传给中控，所以工控在本界面需要对不同流程阶段进行解析</w:t>
        </w:r>
      </w:ins>
      <w:ins w:id="122" w:author="Admin" w:date="2013-07-08T19:46:00Z">
        <w:r w:rsidR="0033577C">
          <w:rPr>
            <w:rFonts w:hint="eastAsia"/>
          </w:rPr>
          <w:t>）</w:t>
        </w:r>
      </w:ins>
    </w:p>
    <w:p w:rsidR="000E12C4" w:rsidRDefault="000E12C4" w:rsidP="00C43FF5">
      <w:pPr>
        <w:pStyle w:val="ab"/>
        <w:ind w:left="2105"/>
        <w:rPr>
          <w:color w:val="FF0000"/>
        </w:rPr>
      </w:pPr>
      <w:r w:rsidRPr="006A0D72">
        <w:rPr>
          <w:rFonts w:hint="eastAsia"/>
          <w:color w:val="FF0000"/>
        </w:rPr>
        <w:t>在</w:t>
      </w:r>
      <w:r w:rsidR="00500265" w:rsidRPr="006A0D72">
        <w:rPr>
          <w:rFonts w:hint="eastAsia"/>
          <w:color w:val="FF0000"/>
        </w:rPr>
        <w:t>不同</w:t>
      </w:r>
      <w:r w:rsidRPr="006A0D72">
        <w:rPr>
          <w:rFonts w:hint="eastAsia"/>
          <w:color w:val="FF0000"/>
        </w:rPr>
        <w:t>流程阶段中，</w:t>
      </w:r>
      <w:r w:rsidR="00500265" w:rsidRPr="006A0D72">
        <w:rPr>
          <w:rFonts w:hint="eastAsia"/>
          <w:color w:val="FF0000"/>
        </w:rPr>
        <w:t>调整流速确实会造成不同的影响，但是整个流程控制是由中控负责的，</w:t>
      </w:r>
      <w:r w:rsidR="00891F90">
        <w:rPr>
          <w:rFonts w:hint="eastAsia"/>
          <w:color w:val="FF0000"/>
        </w:rPr>
        <w:t>中控收到上位的事件通知后先调整流速，然后根据调整后的</w:t>
      </w:r>
      <w:r w:rsidR="00B422FD">
        <w:rPr>
          <w:rFonts w:hint="eastAsia"/>
          <w:color w:val="FF0000"/>
        </w:rPr>
        <w:t>流速</w:t>
      </w:r>
      <w:r w:rsidR="00580746">
        <w:rPr>
          <w:rFonts w:hint="eastAsia"/>
          <w:color w:val="FF0000"/>
        </w:rPr>
        <w:t>计算出采集时间看能否满足程序最长</w:t>
      </w:r>
      <w:r w:rsidR="00500265" w:rsidRPr="006A0D72">
        <w:rPr>
          <w:rFonts w:hint="eastAsia"/>
          <w:color w:val="FF0000"/>
        </w:rPr>
        <w:t>时间的要求</w:t>
      </w:r>
      <w:r w:rsidR="00500265" w:rsidRPr="006A0D72">
        <w:rPr>
          <w:rFonts w:hint="eastAsia"/>
          <w:color w:val="FF0000"/>
        </w:rPr>
        <w:t>(</w:t>
      </w:r>
      <w:r w:rsidR="00580746">
        <w:rPr>
          <w:rFonts w:hint="eastAsia"/>
          <w:color w:val="FF0000"/>
        </w:rPr>
        <w:t>最长</w:t>
      </w:r>
      <w:r w:rsidR="00500265" w:rsidRPr="006A0D72">
        <w:rPr>
          <w:rFonts w:hint="eastAsia"/>
          <w:color w:val="FF0000"/>
        </w:rPr>
        <w:t>操作时间在选择操作程序的时候已经传入</w:t>
      </w:r>
      <w:r w:rsidR="00500265" w:rsidRPr="006A0D72">
        <w:rPr>
          <w:rFonts w:hint="eastAsia"/>
          <w:color w:val="FF0000"/>
        </w:rPr>
        <w:t>)</w:t>
      </w:r>
      <w:r w:rsidR="005B71C4">
        <w:rPr>
          <w:rFonts w:hint="eastAsia"/>
          <w:color w:val="FF0000"/>
        </w:rPr>
        <w:t>，如果程序</w:t>
      </w:r>
      <w:r w:rsidR="00500265" w:rsidRPr="006A0D72">
        <w:rPr>
          <w:rFonts w:hint="eastAsia"/>
          <w:color w:val="FF0000"/>
        </w:rPr>
        <w:t>改变的话再告之</w:t>
      </w:r>
      <w:r w:rsidR="00B422FD">
        <w:rPr>
          <w:rFonts w:hint="eastAsia"/>
          <w:color w:val="FF0000"/>
        </w:rPr>
        <w:t>工控</w:t>
      </w:r>
      <w:r w:rsidR="00500265" w:rsidRPr="006A0D72">
        <w:rPr>
          <w:rFonts w:hint="eastAsia"/>
          <w:color w:val="FF0000"/>
        </w:rPr>
        <w:t>，用户重新选择</w:t>
      </w:r>
      <w:r w:rsidR="00B422FD">
        <w:rPr>
          <w:rFonts w:hint="eastAsia"/>
          <w:color w:val="FF0000"/>
        </w:rPr>
        <w:t>程序</w:t>
      </w:r>
      <w:r w:rsidR="00500265" w:rsidRPr="006A0D72">
        <w:rPr>
          <w:rFonts w:hint="eastAsia"/>
          <w:color w:val="FF0000"/>
        </w:rPr>
        <w:t>，如果不改变的话告诉工控</w:t>
      </w:r>
      <w:r w:rsidR="00847E66" w:rsidRPr="006A0D72">
        <w:rPr>
          <w:rFonts w:hint="eastAsia"/>
          <w:color w:val="FF0000"/>
        </w:rPr>
        <w:t>流速调整</w:t>
      </w:r>
      <w:r w:rsidR="00891F90">
        <w:rPr>
          <w:rFonts w:hint="eastAsia"/>
          <w:color w:val="FF0000"/>
        </w:rPr>
        <w:t>成功，告之上位。</w:t>
      </w:r>
    </w:p>
    <w:p w:rsidR="00263082" w:rsidRPr="006A0D72" w:rsidRDefault="00263082" w:rsidP="00C43FF5">
      <w:pPr>
        <w:pStyle w:val="ab"/>
        <w:ind w:left="2105"/>
        <w:rPr>
          <w:color w:val="FF0000"/>
        </w:rPr>
      </w:pPr>
      <w:r>
        <w:rPr>
          <w:rFonts w:hint="eastAsia"/>
          <w:color w:val="FF0000"/>
        </w:rPr>
        <w:t>在此文档中只描述</w:t>
      </w:r>
      <w:r w:rsidR="00891F90">
        <w:rPr>
          <w:rFonts w:hint="eastAsia"/>
          <w:color w:val="FF0000"/>
        </w:rPr>
        <w:t>中控和上位之间的交互，详细流程参考中控的参数调整任务。</w:t>
      </w:r>
    </w:p>
    <w:p w:rsidR="00C43FF5" w:rsidRDefault="00C43FF5" w:rsidP="00C43FF5">
      <w:pPr>
        <w:pStyle w:val="ab"/>
        <w:ind w:left="2105"/>
      </w:pPr>
      <w:r>
        <w:rPr>
          <w:rFonts w:hint="eastAsia"/>
        </w:rPr>
        <w:t>点击采血界面上的</w:t>
      </w:r>
      <w:r>
        <w:rPr>
          <w:noProof/>
        </w:rPr>
        <w:drawing>
          <wp:inline distT="0" distB="0" distL="0" distR="0">
            <wp:extent cx="523875" cy="209550"/>
            <wp:effectExtent l="0" t="0" r="9525"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23875" cy="209550"/>
                    </a:xfrm>
                    <a:prstGeom prst="rect">
                      <a:avLst/>
                    </a:prstGeom>
                  </pic:spPr>
                </pic:pic>
              </a:graphicData>
            </a:graphic>
          </wp:inline>
        </w:drawing>
      </w:r>
      <w:r>
        <w:rPr>
          <w:rFonts w:hint="eastAsia"/>
        </w:rPr>
        <w:t>按钮，液位上限是灰色条，触</w:t>
      </w:r>
      <w:r w:rsidR="008D5243">
        <w:rPr>
          <w:rFonts w:hint="eastAsia"/>
        </w:rPr>
        <w:t>按向下按钮时流速减少一个增量，触按向上按钮时增加一个增量，上下限</w:t>
      </w:r>
      <w:r w:rsidR="005B2137">
        <w:rPr>
          <w:rFonts w:hint="eastAsia"/>
        </w:rPr>
        <w:t>和调整精度从</w:t>
      </w:r>
      <w:r w:rsidR="000A5DFE" w:rsidRPr="000A5DFE">
        <w:rPr>
          <w:rFonts w:hint="eastAsia"/>
        </w:rPr>
        <w:t>流速控制</w:t>
      </w:r>
      <w:r w:rsidR="00DD427F" w:rsidRPr="000A5DFE">
        <w:rPr>
          <w:rFonts w:hint="eastAsia"/>
        </w:rPr>
        <w:t>中</w:t>
      </w:r>
      <w:r w:rsidR="00DD427F">
        <w:rPr>
          <w:rFonts w:hint="eastAsia"/>
        </w:rPr>
        <w:t>获取。</w:t>
      </w:r>
      <w:r w:rsidR="00DB6B6C">
        <w:rPr>
          <w:rFonts w:hint="eastAsia"/>
        </w:rPr>
        <w:t>图中黄色</w:t>
      </w:r>
      <w:r w:rsidR="008E51DA">
        <w:rPr>
          <w:rFonts w:hint="eastAsia"/>
        </w:rPr>
        <w:t>显示</w:t>
      </w:r>
      <w:r w:rsidR="00DB6B6C">
        <w:rPr>
          <w:rFonts w:hint="eastAsia"/>
        </w:rPr>
        <w:t>当前流速。</w:t>
      </w:r>
    </w:p>
    <w:p w:rsidR="00B96809" w:rsidRDefault="00B96809" w:rsidP="00B96809">
      <w:pPr>
        <w:pStyle w:val="ab"/>
        <w:numPr>
          <w:ilvl w:val="3"/>
          <w:numId w:val="15"/>
        </w:numPr>
      </w:pPr>
      <w:r>
        <w:rPr>
          <w:rFonts w:hint="eastAsia"/>
        </w:rPr>
        <w:t>正常采血压力</w:t>
      </w:r>
    </w:p>
    <w:p w:rsidR="00B96809" w:rsidRDefault="00B96809" w:rsidP="00B96809">
      <w:pPr>
        <w:pStyle w:val="ab"/>
        <w:ind w:left="2105"/>
      </w:pPr>
      <w:r>
        <w:rPr>
          <w:rFonts w:hint="eastAsia"/>
        </w:rPr>
        <w:t>绿色表示可以接受的压力，黄色表示压力有点低，红色是无法接收的压力，红色时触发</w:t>
      </w:r>
      <w:r w:rsidR="00D0514A">
        <w:rPr>
          <w:rFonts w:hint="eastAsia"/>
        </w:rPr>
        <w:t>采血</w:t>
      </w:r>
      <w:r>
        <w:rPr>
          <w:rFonts w:hint="eastAsia"/>
        </w:rPr>
        <w:t>压力低提示。</w:t>
      </w:r>
    </w:p>
    <w:p w:rsidR="00F0247A" w:rsidRDefault="00F0247A" w:rsidP="00F0247A">
      <w:pPr>
        <w:pStyle w:val="ab"/>
        <w:numPr>
          <w:ilvl w:val="3"/>
          <w:numId w:val="15"/>
        </w:numPr>
      </w:pPr>
      <w:r>
        <w:rPr>
          <w:rFonts w:hint="eastAsia"/>
        </w:rPr>
        <w:t>采血压力低提示页面</w:t>
      </w:r>
    </w:p>
    <w:p w:rsidR="00882F15" w:rsidRDefault="00882F15" w:rsidP="00882F15">
      <w:pPr>
        <w:pStyle w:val="ab"/>
        <w:ind w:left="2105"/>
      </w:pPr>
      <w:r>
        <w:rPr>
          <w:rFonts w:hint="eastAsia"/>
        </w:rPr>
        <w:t>当中控反馈压力低时，采血状态提示采血压力过低。</w:t>
      </w:r>
    </w:p>
    <w:p w:rsidR="00F0247A" w:rsidRDefault="00F0247A" w:rsidP="00F0247A">
      <w:pPr>
        <w:pStyle w:val="ab"/>
        <w:numPr>
          <w:ilvl w:val="3"/>
          <w:numId w:val="15"/>
        </w:numPr>
      </w:pPr>
      <w:r>
        <w:rPr>
          <w:rFonts w:hint="eastAsia"/>
        </w:rPr>
        <w:t>采血压力低警惕信息提示页面</w:t>
      </w:r>
    </w:p>
    <w:p w:rsidR="00307E97" w:rsidRDefault="00307E97" w:rsidP="00307E97">
      <w:pPr>
        <w:pStyle w:val="ab"/>
        <w:ind w:left="2105"/>
      </w:pPr>
      <w:r>
        <w:rPr>
          <w:rFonts w:hint="eastAsia"/>
        </w:rPr>
        <w:t>3</w:t>
      </w:r>
      <w:r>
        <w:rPr>
          <w:rFonts w:hint="eastAsia"/>
        </w:rPr>
        <w:t>分钟内</w:t>
      </w:r>
      <w:r>
        <w:rPr>
          <w:rFonts w:hint="eastAsia"/>
        </w:rPr>
        <w:t>3</w:t>
      </w:r>
      <w:r w:rsidR="00B77DA3">
        <w:rPr>
          <w:rFonts w:hint="eastAsia"/>
        </w:rPr>
        <w:t>次</w:t>
      </w:r>
      <w:r>
        <w:rPr>
          <w:rFonts w:hint="eastAsia"/>
        </w:rPr>
        <w:t>采血压力过低</w:t>
      </w:r>
      <w:r w:rsidR="00B77DA3">
        <w:rPr>
          <w:rFonts w:hint="eastAsia"/>
        </w:rPr>
        <w:t>时</w:t>
      </w:r>
      <w:r>
        <w:rPr>
          <w:rFonts w:hint="eastAsia"/>
        </w:rPr>
        <w:t>出现此警惕页面</w:t>
      </w:r>
    </w:p>
    <w:p w:rsidR="008D5243" w:rsidRDefault="008D5243" w:rsidP="00F0247A">
      <w:pPr>
        <w:pStyle w:val="ab"/>
        <w:numPr>
          <w:ilvl w:val="3"/>
          <w:numId w:val="15"/>
        </w:numPr>
      </w:pPr>
      <w:r>
        <w:rPr>
          <w:rFonts w:hint="eastAsia"/>
        </w:rPr>
        <w:t>缺少页面</w:t>
      </w:r>
    </w:p>
    <w:p w:rsidR="008D5243" w:rsidRDefault="009F66C2" w:rsidP="008D5243">
      <w:pPr>
        <w:pStyle w:val="ab"/>
        <w:ind w:left="2105"/>
      </w:pPr>
      <w:r>
        <w:rPr>
          <w:rFonts w:hint="eastAsia"/>
        </w:rPr>
        <w:t>询问红细胞溢出恢复页面，询问血浆</w:t>
      </w:r>
      <w:r>
        <w:rPr>
          <w:rFonts w:hint="eastAsia"/>
        </w:rPr>
        <w:t>/</w:t>
      </w:r>
      <w:r>
        <w:rPr>
          <w:rFonts w:hint="eastAsia"/>
        </w:rPr>
        <w:t>血小板管排气栓页面，注入生理盐水页面。</w:t>
      </w:r>
    </w:p>
    <w:p w:rsidR="008D5243" w:rsidRPr="00F0247A" w:rsidRDefault="008D5243" w:rsidP="008D5243">
      <w:pPr>
        <w:pStyle w:val="ab"/>
        <w:ind w:left="2105"/>
      </w:pPr>
    </w:p>
    <w:p w:rsidR="00451D99" w:rsidRDefault="00043AF9" w:rsidP="00451D99">
      <w:pPr>
        <w:keepNext/>
        <w:jc w:val="center"/>
        <w:rPr>
          <w:ins w:id="123" w:author="Admin" w:date="2013-06-19T15:23:00Z"/>
        </w:rPr>
      </w:pPr>
      <w:r>
        <w:rPr>
          <w:noProof/>
        </w:rPr>
        <w:drawing>
          <wp:inline distT="0" distB="0" distL="0" distR="0">
            <wp:extent cx="4238625" cy="2486025"/>
            <wp:effectExtent l="0" t="0" r="9525" b="95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4238625" cy="2486025"/>
                    </a:xfrm>
                    <a:prstGeom prst="rect">
                      <a:avLst/>
                    </a:prstGeom>
                  </pic:spPr>
                </pic:pic>
              </a:graphicData>
            </a:graphic>
          </wp:inline>
        </w:drawing>
      </w:r>
    </w:p>
    <w:p w:rsidR="00043AF9" w:rsidRDefault="00451D99" w:rsidP="00451D99">
      <w:pPr>
        <w:pStyle w:val="a5"/>
        <w:jc w:val="center"/>
      </w:pPr>
      <w:r>
        <w:t xml:space="preserve">Figure </w:t>
      </w:r>
      <w:r w:rsidR="00415C53">
        <w:fldChar w:fldCharType="begin"/>
      </w:r>
      <w:r w:rsidR="00B407AF">
        <w:instrText xml:space="preserve"> SEQ Figure \* ARABIC </w:instrText>
      </w:r>
      <w:r w:rsidR="00415C53">
        <w:fldChar w:fldCharType="separate"/>
      </w:r>
      <w:r w:rsidR="00924869">
        <w:rPr>
          <w:noProof/>
        </w:rPr>
        <w:t>29</w:t>
      </w:r>
      <w:r w:rsidR="00415C53">
        <w:rPr>
          <w:noProof/>
        </w:rPr>
        <w:fldChar w:fldCharType="end"/>
      </w:r>
      <w:r>
        <w:rPr>
          <w:rFonts w:hint="eastAsia"/>
        </w:rPr>
        <w:t>调节按钮</w:t>
      </w:r>
    </w:p>
    <w:p w:rsidR="00FA352E" w:rsidRDefault="00FA352E" w:rsidP="00FA352E"/>
    <w:p w:rsidR="00FA352E" w:rsidRDefault="00FA352E" w:rsidP="00FA352E">
      <w:pPr>
        <w:keepNext/>
        <w:jc w:val="center"/>
      </w:pPr>
      <w:r>
        <w:rPr>
          <w:noProof/>
        </w:rPr>
        <w:lastRenderedPageBreak/>
        <w:drawing>
          <wp:inline distT="0" distB="0" distL="0" distR="0">
            <wp:extent cx="3295015" cy="2475865"/>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295015" cy="2475865"/>
                    </a:xfrm>
                    <a:prstGeom prst="rect">
                      <a:avLst/>
                    </a:prstGeom>
                    <a:noFill/>
                    <a:ln>
                      <a:noFill/>
                    </a:ln>
                  </pic:spPr>
                </pic:pic>
              </a:graphicData>
            </a:graphic>
          </wp:inline>
        </w:drawing>
      </w:r>
    </w:p>
    <w:p w:rsidR="00FA352E" w:rsidRDefault="00FA352E" w:rsidP="00FA352E">
      <w:pPr>
        <w:pStyle w:val="a5"/>
        <w:jc w:val="center"/>
      </w:pPr>
      <w:r>
        <w:t xml:space="preserve">Figure </w:t>
      </w:r>
      <w:r w:rsidR="00415C53">
        <w:fldChar w:fldCharType="begin"/>
      </w:r>
      <w:r w:rsidR="00427B93">
        <w:instrText xml:space="preserve"> SEQ Figure \* ARABIC </w:instrText>
      </w:r>
      <w:r w:rsidR="00415C53">
        <w:fldChar w:fldCharType="separate"/>
      </w:r>
      <w:r w:rsidR="00924869">
        <w:rPr>
          <w:noProof/>
        </w:rPr>
        <w:t>30</w:t>
      </w:r>
      <w:r w:rsidR="00415C53">
        <w:rPr>
          <w:noProof/>
        </w:rPr>
        <w:fldChar w:fldCharType="end"/>
      </w:r>
      <w:r>
        <w:rPr>
          <w:rFonts w:hint="eastAsia"/>
        </w:rPr>
        <w:t>正常采血</w:t>
      </w:r>
    </w:p>
    <w:p w:rsidR="00FA352E" w:rsidRPr="00FA352E" w:rsidRDefault="00FA352E" w:rsidP="00FA352E"/>
    <w:p w:rsidR="00451D99" w:rsidRDefault="00451D99" w:rsidP="00451D99">
      <w:pPr>
        <w:keepNext/>
        <w:jc w:val="center"/>
      </w:pPr>
      <w:r>
        <w:rPr>
          <w:noProof/>
        </w:rPr>
        <w:drawing>
          <wp:inline distT="0" distB="0" distL="0" distR="0">
            <wp:extent cx="3390900" cy="253365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3390900" cy="2533650"/>
                    </a:xfrm>
                    <a:prstGeom prst="rect">
                      <a:avLst/>
                    </a:prstGeom>
                  </pic:spPr>
                </pic:pic>
              </a:graphicData>
            </a:graphic>
          </wp:inline>
        </w:drawing>
      </w:r>
    </w:p>
    <w:p w:rsidR="00451D99" w:rsidRDefault="00451D99" w:rsidP="00451D99">
      <w:pPr>
        <w:pStyle w:val="a5"/>
        <w:jc w:val="center"/>
        <w:rPr>
          <w:ins w:id="124" w:author="Admin" w:date="2013-06-19T15:26:00Z"/>
        </w:rPr>
      </w:pPr>
      <w:r>
        <w:t xml:space="preserve">Figure </w:t>
      </w:r>
      <w:r w:rsidR="00415C53">
        <w:fldChar w:fldCharType="begin"/>
      </w:r>
      <w:r w:rsidR="00B407AF">
        <w:instrText xml:space="preserve"> SEQ Figure \* ARABIC </w:instrText>
      </w:r>
      <w:r w:rsidR="00415C53">
        <w:fldChar w:fldCharType="separate"/>
      </w:r>
      <w:r w:rsidR="00924869">
        <w:rPr>
          <w:noProof/>
        </w:rPr>
        <w:t>31</w:t>
      </w:r>
      <w:r w:rsidR="00415C53">
        <w:rPr>
          <w:noProof/>
        </w:rPr>
        <w:fldChar w:fldCharType="end"/>
      </w:r>
      <w:r>
        <w:rPr>
          <w:rFonts w:hint="eastAsia"/>
        </w:rPr>
        <w:t>采血压力低</w:t>
      </w:r>
      <w:r w:rsidR="00D92FF6">
        <w:rPr>
          <w:rFonts w:hint="eastAsia"/>
        </w:rPr>
        <w:t>提示</w:t>
      </w:r>
    </w:p>
    <w:p w:rsidR="009C44E5" w:rsidRDefault="009C44E5">
      <w:pPr>
        <w:rPr>
          <w:ins w:id="125" w:author="Admin" w:date="2013-06-19T15:26:00Z"/>
        </w:rPr>
        <w:pPrChange w:id="126" w:author="Admin" w:date="2013-06-19T15:26:00Z">
          <w:pPr>
            <w:pStyle w:val="a5"/>
            <w:jc w:val="center"/>
          </w:pPr>
        </w:pPrChange>
      </w:pPr>
    </w:p>
    <w:p w:rsidR="00983BFE" w:rsidRDefault="00983BFE" w:rsidP="00983BFE">
      <w:pPr>
        <w:keepNext/>
        <w:jc w:val="center"/>
      </w:pPr>
      <w:r>
        <w:rPr>
          <w:noProof/>
        </w:rPr>
        <w:lastRenderedPageBreak/>
        <w:drawing>
          <wp:inline distT="0" distB="0" distL="0" distR="0">
            <wp:extent cx="4495800" cy="3438525"/>
            <wp:effectExtent l="0" t="0" r="0" b="952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4495800" cy="3438525"/>
                    </a:xfrm>
                    <a:prstGeom prst="rect">
                      <a:avLst/>
                    </a:prstGeom>
                  </pic:spPr>
                </pic:pic>
              </a:graphicData>
            </a:graphic>
          </wp:inline>
        </w:drawing>
      </w:r>
    </w:p>
    <w:p w:rsidR="00983BFE" w:rsidRDefault="00983BFE" w:rsidP="00983BFE">
      <w:pPr>
        <w:pStyle w:val="a5"/>
        <w:jc w:val="center"/>
      </w:pPr>
      <w:r>
        <w:t xml:space="preserve">Figure </w:t>
      </w:r>
      <w:r w:rsidR="00415C53">
        <w:fldChar w:fldCharType="begin"/>
      </w:r>
      <w:r w:rsidR="00B407AF">
        <w:instrText xml:space="preserve"> SEQ Figure \* ARABIC </w:instrText>
      </w:r>
      <w:r w:rsidR="00415C53">
        <w:fldChar w:fldCharType="separate"/>
      </w:r>
      <w:r w:rsidR="00924869">
        <w:rPr>
          <w:noProof/>
        </w:rPr>
        <w:t>32</w:t>
      </w:r>
      <w:r w:rsidR="00415C53">
        <w:rPr>
          <w:noProof/>
        </w:rPr>
        <w:fldChar w:fldCharType="end"/>
      </w:r>
      <w:r>
        <w:rPr>
          <w:rFonts w:hint="eastAsia"/>
        </w:rPr>
        <w:t>警惕信息出现</w:t>
      </w:r>
    </w:p>
    <w:p w:rsidR="00983BFE" w:rsidRDefault="00983BFE" w:rsidP="00983BFE">
      <w:pPr>
        <w:pStyle w:val="1"/>
      </w:pPr>
      <w:bookmarkStart w:id="127" w:name="_Toc362251544"/>
      <w:r>
        <w:rPr>
          <w:rFonts w:hint="eastAsia"/>
        </w:rPr>
        <w:t>采集后的操作</w:t>
      </w:r>
      <w:bookmarkEnd w:id="127"/>
    </w:p>
    <w:p w:rsidR="00983BFE" w:rsidRDefault="00983BFE" w:rsidP="00983BFE">
      <w:pPr>
        <w:pStyle w:val="2"/>
      </w:pPr>
      <w:bookmarkStart w:id="128" w:name="_Toc362251545"/>
      <w:r>
        <w:rPr>
          <w:rFonts w:hint="eastAsia"/>
        </w:rPr>
        <w:t>设计思路</w:t>
      </w:r>
      <w:bookmarkEnd w:id="128"/>
    </w:p>
    <w:p w:rsidR="00983BFE" w:rsidRDefault="00983BFE" w:rsidP="00983BFE">
      <w:r>
        <w:rPr>
          <w:rFonts w:hint="eastAsia"/>
        </w:rPr>
        <w:t>采集完成后，发出蜂鸣，继续进行回输血液，回输完成后中控通知工控，此时</w:t>
      </w:r>
      <w:r w:rsidR="00C07CFC">
        <w:rPr>
          <w:rFonts w:hint="eastAsia"/>
        </w:rPr>
        <w:t>提示断开连接等一系列操作。</w:t>
      </w:r>
      <w:r w:rsidR="00D05535">
        <w:rPr>
          <w:rFonts w:hint="eastAsia"/>
        </w:rPr>
        <w:t>点击运行汇总值时显示此次的运行结果。</w:t>
      </w:r>
      <w:r w:rsidR="005B7F96">
        <w:rPr>
          <w:rFonts w:hint="eastAsia"/>
        </w:rPr>
        <w:t>所以在全部完成后，</w:t>
      </w:r>
      <w:r w:rsidR="00020DE7">
        <w:rPr>
          <w:rFonts w:hint="eastAsia"/>
        </w:rPr>
        <w:t>中控</w:t>
      </w:r>
      <w:r w:rsidR="005B7F96">
        <w:rPr>
          <w:rFonts w:hint="eastAsia"/>
        </w:rPr>
        <w:t>需要把汇总值传给工控显示记录。</w:t>
      </w:r>
    </w:p>
    <w:p w:rsidR="005B7F96" w:rsidRDefault="00E624E4" w:rsidP="005B7F96">
      <w:pPr>
        <w:pStyle w:val="2"/>
      </w:pPr>
      <w:bookmarkStart w:id="129" w:name="_Toc362251546"/>
      <w:r>
        <w:rPr>
          <w:rFonts w:hint="eastAsia"/>
        </w:rPr>
        <w:t>数据通信</w:t>
      </w:r>
      <w:bookmarkEnd w:id="129"/>
    </w:p>
    <w:tbl>
      <w:tblPr>
        <w:tblStyle w:val="af3"/>
        <w:tblW w:w="0" w:type="auto"/>
        <w:tblLook w:val="04A0" w:firstRow="1" w:lastRow="0" w:firstColumn="1" w:lastColumn="0" w:noHBand="0" w:noVBand="1"/>
      </w:tblPr>
      <w:tblGrid>
        <w:gridCol w:w="2840"/>
        <w:gridCol w:w="2841"/>
        <w:gridCol w:w="2841"/>
      </w:tblGrid>
      <w:tr w:rsidR="00E624E4" w:rsidTr="00E624E4">
        <w:tc>
          <w:tcPr>
            <w:tcW w:w="2840" w:type="dxa"/>
          </w:tcPr>
          <w:p w:rsidR="00E624E4" w:rsidRDefault="00E624E4" w:rsidP="00E624E4">
            <w:r>
              <w:rPr>
                <w:rFonts w:hint="eastAsia"/>
              </w:rPr>
              <w:t>参数</w:t>
            </w:r>
          </w:p>
        </w:tc>
        <w:tc>
          <w:tcPr>
            <w:tcW w:w="2841" w:type="dxa"/>
          </w:tcPr>
          <w:p w:rsidR="00E624E4" w:rsidRDefault="00E624E4" w:rsidP="00E624E4">
            <w:r>
              <w:rPr>
                <w:rFonts w:hint="eastAsia"/>
              </w:rPr>
              <w:t>描述</w:t>
            </w:r>
          </w:p>
        </w:tc>
        <w:tc>
          <w:tcPr>
            <w:tcW w:w="2841" w:type="dxa"/>
          </w:tcPr>
          <w:p w:rsidR="00E624E4" w:rsidRDefault="00E624E4" w:rsidP="00E624E4">
            <w:r>
              <w:rPr>
                <w:rFonts w:hint="eastAsia"/>
              </w:rPr>
              <w:t>方向</w:t>
            </w:r>
          </w:p>
        </w:tc>
      </w:tr>
      <w:tr w:rsidR="00E624E4" w:rsidTr="00E624E4">
        <w:tc>
          <w:tcPr>
            <w:tcW w:w="2840" w:type="dxa"/>
          </w:tcPr>
          <w:p w:rsidR="00E624E4" w:rsidRDefault="005F37E7" w:rsidP="00E624E4">
            <w:r>
              <w:rPr>
                <w:rFonts w:hint="eastAsia"/>
              </w:rPr>
              <w:t>回输完成</w:t>
            </w:r>
            <w:r w:rsidR="00E624E4">
              <w:rPr>
                <w:rFonts w:hint="eastAsia"/>
              </w:rPr>
              <w:t>事件</w:t>
            </w:r>
          </w:p>
        </w:tc>
        <w:tc>
          <w:tcPr>
            <w:tcW w:w="2841" w:type="dxa"/>
          </w:tcPr>
          <w:p w:rsidR="00E624E4" w:rsidRDefault="00E624E4" w:rsidP="00E624E4">
            <w:r>
              <w:rPr>
                <w:rFonts w:hint="eastAsia"/>
              </w:rPr>
              <w:t>回输完成</w:t>
            </w:r>
          </w:p>
        </w:tc>
        <w:tc>
          <w:tcPr>
            <w:tcW w:w="2841" w:type="dxa"/>
          </w:tcPr>
          <w:p w:rsidR="00E624E4" w:rsidRDefault="00E624E4" w:rsidP="00E624E4">
            <w:r>
              <w:rPr>
                <w:rFonts w:hint="eastAsia"/>
              </w:rPr>
              <w:t>中控</w:t>
            </w:r>
            <w:r>
              <w:rPr>
                <w:rFonts w:hint="eastAsia"/>
              </w:rPr>
              <w:t>-&gt;</w:t>
            </w:r>
            <w:r>
              <w:rPr>
                <w:rFonts w:hint="eastAsia"/>
              </w:rPr>
              <w:t>工控</w:t>
            </w:r>
          </w:p>
        </w:tc>
      </w:tr>
      <w:tr w:rsidR="00E624E4" w:rsidTr="00E624E4">
        <w:tc>
          <w:tcPr>
            <w:tcW w:w="2840" w:type="dxa"/>
          </w:tcPr>
          <w:p w:rsidR="00E624E4" w:rsidRDefault="00E624E4" w:rsidP="00E624E4">
            <w:r>
              <w:rPr>
                <w:rFonts w:hint="eastAsia"/>
              </w:rPr>
              <w:t>操作流程</w:t>
            </w:r>
            <w:r w:rsidR="00814462">
              <w:rPr>
                <w:rFonts w:hint="eastAsia"/>
              </w:rPr>
              <w:t>(Operate_Result)</w:t>
            </w:r>
          </w:p>
        </w:tc>
        <w:tc>
          <w:tcPr>
            <w:tcW w:w="2841" w:type="dxa"/>
          </w:tcPr>
          <w:p w:rsidR="00E624E4" w:rsidRDefault="00E624E4" w:rsidP="00E624E4">
            <w:r>
              <w:rPr>
                <w:rFonts w:hint="eastAsia"/>
              </w:rPr>
              <w:t>描述操作流程的数据</w:t>
            </w:r>
          </w:p>
        </w:tc>
        <w:tc>
          <w:tcPr>
            <w:tcW w:w="2841" w:type="dxa"/>
          </w:tcPr>
          <w:p w:rsidR="00E624E4" w:rsidRDefault="00E624E4" w:rsidP="00E624E4">
            <w:r>
              <w:rPr>
                <w:rFonts w:hint="eastAsia"/>
              </w:rPr>
              <w:t>中控</w:t>
            </w:r>
            <w:r>
              <w:rPr>
                <w:rFonts w:hint="eastAsia"/>
              </w:rPr>
              <w:t>-&gt;</w:t>
            </w:r>
            <w:r>
              <w:rPr>
                <w:rFonts w:hint="eastAsia"/>
              </w:rPr>
              <w:t>工控</w:t>
            </w:r>
          </w:p>
        </w:tc>
      </w:tr>
      <w:tr w:rsidR="00E624E4" w:rsidTr="00E624E4">
        <w:tc>
          <w:tcPr>
            <w:tcW w:w="2840" w:type="dxa"/>
          </w:tcPr>
          <w:p w:rsidR="00E624E4" w:rsidRDefault="00E624E4" w:rsidP="00E624E4">
            <w:r>
              <w:rPr>
                <w:rFonts w:hint="eastAsia"/>
              </w:rPr>
              <w:t>产品汇总</w:t>
            </w:r>
            <w:r w:rsidR="00814462">
              <w:rPr>
                <w:rFonts w:hint="eastAsia"/>
              </w:rPr>
              <w:t>(</w:t>
            </w:r>
            <w:r w:rsidR="008377D2">
              <w:rPr>
                <w:rFonts w:hint="eastAsia"/>
              </w:rPr>
              <w:t xml:space="preserve">Product </w:t>
            </w:r>
            <w:r w:rsidR="00814462">
              <w:rPr>
                <w:rFonts w:hint="eastAsia"/>
              </w:rPr>
              <w:t>_Result)</w:t>
            </w:r>
          </w:p>
        </w:tc>
        <w:tc>
          <w:tcPr>
            <w:tcW w:w="2841" w:type="dxa"/>
          </w:tcPr>
          <w:p w:rsidR="00E624E4" w:rsidRDefault="00E624E4" w:rsidP="00E624E4">
            <w:r>
              <w:rPr>
                <w:rFonts w:hint="eastAsia"/>
              </w:rPr>
              <w:t>描述采集到的血产品</w:t>
            </w:r>
          </w:p>
        </w:tc>
        <w:tc>
          <w:tcPr>
            <w:tcW w:w="2841" w:type="dxa"/>
          </w:tcPr>
          <w:p w:rsidR="00E624E4" w:rsidRDefault="00E624E4" w:rsidP="00E624E4">
            <w:r>
              <w:rPr>
                <w:rFonts w:hint="eastAsia"/>
              </w:rPr>
              <w:t>中控</w:t>
            </w:r>
            <w:r>
              <w:rPr>
                <w:rFonts w:hint="eastAsia"/>
              </w:rPr>
              <w:t>-&gt;</w:t>
            </w:r>
            <w:r>
              <w:rPr>
                <w:rFonts w:hint="eastAsia"/>
              </w:rPr>
              <w:t>工控</w:t>
            </w:r>
          </w:p>
        </w:tc>
      </w:tr>
      <w:tr w:rsidR="005F37E7" w:rsidTr="00E624E4">
        <w:tc>
          <w:tcPr>
            <w:tcW w:w="2840" w:type="dxa"/>
          </w:tcPr>
          <w:p w:rsidR="005F37E7" w:rsidRDefault="005F37E7" w:rsidP="00E624E4">
            <w:r>
              <w:rPr>
                <w:rFonts w:hint="eastAsia"/>
              </w:rPr>
              <w:t>重置机器事件</w:t>
            </w:r>
          </w:p>
        </w:tc>
        <w:tc>
          <w:tcPr>
            <w:tcW w:w="2841" w:type="dxa"/>
          </w:tcPr>
          <w:p w:rsidR="005F37E7" w:rsidRDefault="005F37E7" w:rsidP="00E624E4">
            <w:r>
              <w:rPr>
                <w:rFonts w:hint="eastAsia"/>
              </w:rPr>
              <w:t>单击“重置机器”</w:t>
            </w:r>
          </w:p>
        </w:tc>
        <w:tc>
          <w:tcPr>
            <w:tcW w:w="2841" w:type="dxa"/>
          </w:tcPr>
          <w:p w:rsidR="005F37E7" w:rsidRDefault="005F37E7" w:rsidP="00E624E4">
            <w:r>
              <w:rPr>
                <w:rFonts w:hint="eastAsia"/>
              </w:rPr>
              <w:t>工控</w:t>
            </w:r>
            <w:r>
              <w:rPr>
                <w:rFonts w:hint="eastAsia"/>
              </w:rPr>
              <w:t>-&gt;</w:t>
            </w:r>
            <w:r>
              <w:rPr>
                <w:rFonts w:hint="eastAsia"/>
              </w:rPr>
              <w:t>中控</w:t>
            </w:r>
          </w:p>
        </w:tc>
      </w:tr>
    </w:tbl>
    <w:p w:rsidR="00E624E4" w:rsidRDefault="00132CF5" w:rsidP="00E624E4">
      <w:r>
        <w:rPr>
          <w:rFonts w:hint="eastAsia"/>
        </w:rPr>
        <w:t>s</w:t>
      </w:r>
      <w:r w:rsidR="00F23BF0">
        <w:rPr>
          <w:rFonts w:hint="eastAsia"/>
        </w:rPr>
        <w:t>t</w:t>
      </w:r>
      <w:r>
        <w:rPr>
          <w:rFonts w:hint="eastAsia"/>
        </w:rPr>
        <w:t>r</w:t>
      </w:r>
      <w:r w:rsidR="00F23BF0">
        <w:rPr>
          <w:rFonts w:hint="eastAsia"/>
        </w:rPr>
        <w:t>uct Operate_Result</w:t>
      </w:r>
    </w:p>
    <w:p w:rsidR="00F23BF0" w:rsidRDefault="00F23BF0" w:rsidP="00E624E4">
      <w:r>
        <w:rPr>
          <w:rFonts w:hint="eastAsia"/>
        </w:rPr>
        <w:t>{</w:t>
      </w:r>
    </w:p>
    <w:p w:rsidR="00F23BF0" w:rsidRDefault="00F23BF0" w:rsidP="00E624E4">
      <w:r>
        <w:rPr>
          <w:rFonts w:hint="eastAsia"/>
        </w:rPr>
        <w:tab/>
        <w:t>uint16_t</w:t>
      </w:r>
      <w:r>
        <w:rPr>
          <w:rFonts w:hint="eastAsia"/>
        </w:rPr>
        <w:tab/>
        <w:t>AC_AllVolume;</w:t>
      </w:r>
      <w:r>
        <w:rPr>
          <w:rFonts w:hint="eastAsia"/>
        </w:rPr>
        <w:tab/>
        <w:t xml:space="preserve">// </w:t>
      </w:r>
      <w:r>
        <w:rPr>
          <w:rFonts w:hint="eastAsia"/>
        </w:rPr>
        <w:t>使用的抗凝剂总量</w:t>
      </w:r>
      <w:r>
        <w:rPr>
          <w:rFonts w:hint="eastAsia"/>
        </w:rPr>
        <w:t>(mL)</w:t>
      </w:r>
    </w:p>
    <w:p w:rsidR="00F23BF0" w:rsidRDefault="00F23BF0" w:rsidP="00E624E4">
      <w:r>
        <w:rPr>
          <w:rFonts w:hint="eastAsia"/>
        </w:rPr>
        <w:tab/>
        <w:t>uint16_t</w:t>
      </w:r>
      <w:r>
        <w:rPr>
          <w:rFonts w:hint="eastAsia"/>
        </w:rPr>
        <w:tab/>
        <w:t>AC_DonorVolume;</w:t>
      </w:r>
      <w:r>
        <w:rPr>
          <w:rFonts w:hint="eastAsia"/>
        </w:rPr>
        <w:tab/>
        <w:t xml:space="preserve">// </w:t>
      </w:r>
      <w:r>
        <w:rPr>
          <w:rFonts w:hint="eastAsia"/>
        </w:rPr>
        <w:t>给献血者的实际抗凝剂量</w:t>
      </w:r>
      <w:r>
        <w:rPr>
          <w:rFonts w:hint="eastAsia"/>
        </w:rPr>
        <w:t>(mL)</w:t>
      </w:r>
    </w:p>
    <w:p w:rsidR="00F23BF0" w:rsidRDefault="00F23BF0" w:rsidP="00E624E4">
      <w:r>
        <w:rPr>
          <w:rFonts w:hint="eastAsia"/>
        </w:rPr>
        <w:tab/>
        <w:t>uint16_t Run_Time;</w:t>
      </w:r>
      <w:r>
        <w:rPr>
          <w:rFonts w:hint="eastAsia"/>
        </w:rPr>
        <w:tab/>
      </w:r>
      <w:r>
        <w:rPr>
          <w:rFonts w:hint="eastAsia"/>
        </w:rPr>
        <w:tab/>
        <w:t xml:space="preserve">// </w:t>
      </w:r>
      <w:r>
        <w:rPr>
          <w:rFonts w:hint="eastAsia"/>
        </w:rPr>
        <w:t>程序运行总时长</w:t>
      </w:r>
      <w:r>
        <w:rPr>
          <w:rFonts w:hint="eastAsia"/>
        </w:rPr>
        <w:t>(</w:t>
      </w:r>
      <w:r>
        <w:rPr>
          <w:rFonts w:hint="eastAsia"/>
        </w:rPr>
        <w:t>分钟</w:t>
      </w:r>
      <w:r>
        <w:rPr>
          <w:rFonts w:hint="eastAsia"/>
        </w:rPr>
        <w:t>)</w:t>
      </w:r>
    </w:p>
    <w:p w:rsidR="00F23BF0" w:rsidRDefault="00F23BF0" w:rsidP="00E624E4">
      <w:r>
        <w:rPr>
          <w:rFonts w:hint="eastAsia"/>
        </w:rPr>
        <w:tab/>
        <w:t>uint16_t</w:t>
      </w:r>
      <w:r>
        <w:rPr>
          <w:rFonts w:hint="eastAsia"/>
        </w:rPr>
        <w:tab/>
        <w:t>End_Platelet;</w:t>
      </w:r>
      <w:r>
        <w:rPr>
          <w:rFonts w:hint="eastAsia"/>
        </w:rPr>
        <w:tab/>
      </w:r>
      <w:r>
        <w:rPr>
          <w:rFonts w:hint="eastAsia"/>
        </w:rPr>
        <w:tab/>
        <w:t xml:space="preserve">// </w:t>
      </w:r>
      <w:r>
        <w:rPr>
          <w:rFonts w:hint="eastAsia"/>
        </w:rPr>
        <w:t>采集后的血小板数</w:t>
      </w:r>
      <w:r>
        <w:rPr>
          <w:rFonts w:hint="eastAsia"/>
        </w:rPr>
        <w:t>(1000/uL)</w:t>
      </w:r>
    </w:p>
    <w:p w:rsidR="00F23BF0" w:rsidRDefault="00F23BF0" w:rsidP="00E624E4">
      <w:r>
        <w:rPr>
          <w:rFonts w:hint="eastAsia"/>
        </w:rPr>
        <w:tab/>
        <w:t>uint16_t</w:t>
      </w:r>
      <w:r>
        <w:rPr>
          <w:rFonts w:hint="eastAsia"/>
        </w:rPr>
        <w:tab/>
        <w:t>End_HCT;</w:t>
      </w:r>
      <w:r>
        <w:rPr>
          <w:rFonts w:hint="eastAsia"/>
        </w:rPr>
        <w:tab/>
      </w:r>
      <w:r>
        <w:rPr>
          <w:rFonts w:hint="eastAsia"/>
        </w:rPr>
        <w:tab/>
        <w:t xml:space="preserve">// </w:t>
      </w:r>
      <w:r>
        <w:rPr>
          <w:rFonts w:hint="eastAsia"/>
        </w:rPr>
        <w:t>采集后的红细胞压积</w:t>
      </w:r>
      <w:r>
        <w:rPr>
          <w:rFonts w:hint="eastAsia"/>
        </w:rPr>
        <w:t>(%)</w:t>
      </w:r>
    </w:p>
    <w:p w:rsidR="00F23BF0" w:rsidRDefault="00F23BF0" w:rsidP="00E624E4">
      <w:r>
        <w:rPr>
          <w:rFonts w:hint="eastAsia"/>
        </w:rPr>
        <w:tab/>
        <w:t>uint16_t Avg_rate;</w:t>
      </w:r>
      <w:r>
        <w:rPr>
          <w:rFonts w:hint="eastAsia"/>
        </w:rPr>
        <w:tab/>
      </w:r>
      <w:r>
        <w:rPr>
          <w:rFonts w:hint="eastAsia"/>
        </w:rPr>
        <w:tab/>
      </w:r>
      <w:r>
        <w:rPr>
          <w:rFonts w:hint="eastAsia"/>
        </w:rPr>
        <w:tab/>
        <w:t xml:space="preserve">// </w:t>
      </w:r>
      <w:r>
        <w:rPr>
          <w:rFonts w:hint="eastAsia"/>
        </w:rPr>
        <w:t>平均流入速度</w:t>
      </w:r>
      <w:r>
        <w:rPr>
          <w:rFonts w:hint="eastAsia"/>
        </w:rPr>
        <w:t>(mL/min)</w:t>
      </w:r>
    </w:p>
    <w:p w:rsidR="00F23BF0" w:rsidRDefault="00F23BF0" w:rsidP="00E624E4">
      <w:r>
        <w:rPr>
          <w:rFonts w:hint="eastAsia"/>
        </w:rPr>
        <w:tab/>
        <w:t>uint16_t</w:t>
      </w:r>
      <w:r>
        <w:rPr>
          <w:rFonts w:hint="eastAsia"/>
        </w:rPr>
        <w:tab/>
      </w:r>
      <w:r w:rsidR="000B2F1C">
        <w:rPr>
          <w:rFonts w:hint="eastAsia"/>
        </w:rPr>
        <w:t>Handle_Volume;</w:t>
      </w:r>
      <w:r w:rsidR="000B2F1C">
        <w:rPr>
          <w:rFonts w:hint="eastAsia"/>
        </w:rPr>
        <w:tab/>
        <w:t xml:space="preserve">// </w:t>
      </w:r>
      <w:r w:rsidR="000B2F1C">
        <w:rPr>
          <w:rFonts w:hint="eastAsia"/>
        </w:rPr>
        <w:t>处理血量</w:t>
      </w:r>
      <w:r w:rsidR="000B2F1C">
        <w:rPr>
          <w:rFonts w:hint="eastAsia"/>
        </w:rPr>
        <w:t>(mL)</w:t>
      </w:r>
    </w:p>
    <w:p w:rsidR="000B2F1C" w:rsidRPr="00F23BF0" w:rsidRDefault="000B2F1C" w:rsidP="00E624E4">
      <w:r>
        <w:rPr>
          <w:rFonts w:hint="eastAsia"/>
        </w:rPr>
        <w:tab/>
        <w:t>uint16_t</w:t>
      </w:r>
      <w:r>
        <w:rPr>
          <w:rFonts w:hint="eastAsia"/>
        </w:rPr>
        <w:tab/>
        <w:t>Saline_Volume;</w:t>
      </w:r>
      <w:r>
        <w:rPr>
          <w:rFonts w:hint="eastAsia"/>
        </w:rPr>
        <w:tab/>
        <w:t xml:space="preserve">// </w:t>
      </w:r>
      <w:r>
        <w:rPr>
          <w:rFonts w:hint="eastAsia"/>
        </w:rPr>
        <w:t>使用的生理盐水总量</w:t>
      </w:r>
      <w:r>
        <w:rPr>
          <w:rFonts w:hint="eastAsia"/>
        </w:rPr>
        <w:t>(mL)</w:t>
      </w:r>
    </w:p>
    <w:p w:rsidR="00F23BF0" w:rsidRDefault="00F23BF0" w:rsidP="00E624E4">
      <w:r>
        <w:rPr>
          <w:rFonts w:hint="eastAsia"/>
        </w:rPr>
        <w:t>}</w:t>
      </w:r>
    </w:p>
    <w:p w:rsidR="00132CF5" w:rsidRDefault="00132CF5" w:rsidP="00E624E4"/>
    <w:p w:rsidR="00132CF5" w:rsidRDefault="00132CF5" w:rsidP="00E624E4">
      <w:r>
        <w:rPr>
          <w:rFonts w:hint="eastAsia"/>
        </w:rPr>
        <w:t>struct Product_Result</w:t>
      </w:r>
    </w:p>
    <w:p w:rsidR="00132CF5" w:rsidRDefault="00132CF5" w:rsidP="00E624E4">
      <w:r>
        <w:rPr>
          <w:rFonts w:hint="eastAsia"/>
        </w:rPr>
        <w:t>{</w:t>
      </w:r>
    </w:p>
    <w:p w:rsidR="00132CF5" w:rsidRDefault="00132CF5" w:rsidP="00E624E4">
      <w:r>
        <w:rPr>
          <w:rFonts w:hint="eastAsia"/>
        </w:rPr>
        <w:tab/>
      </w:r>
      <w:r w:rsidR="00B50720">
        <w:t>U</w:t>
      </w:r>
      <w:r w:rsidR="00B50720">
        <w:rPr>
          <w:rFonts w:hint="eastAsia"/>
        </w:rPr>
        <w:t>int16_t Platelet_AllVolume;</w:t>
      </w:r>
      <w:r w:rsidR="00B50720">
        <w:rPr>
          <w:rFonts w:hint="eastAsia"/>
        </w:rPr>
        <w:tab/>
        <w:t xml:space="preserve">// </w:t>
      </w:r>
      <w:r w:rsidR="00B50720">
        <w:rPr>
          <w:rFonts w:hint="eastAsia"/>
        </w:rPr>
        <w:t>采集的血小板产品总量</w:t>
      </w:r>
      <w:r w:rsidR="00B50720">
        <w:rPr>
          <w:rFonts w:hint="eastAsia"/>
        </w:rPr>
        <w:t>(mL)</w:t>
      </w:r>
    </w:p>
    <w:p w:rsidR="00B50720" w:rsidRDefault="00B50720" w:rsidP="00E624E4">
      <w:r>
        <w:rPr>
          <w:rFonts w:hint="eastAsia"/>
        </w:rPr>
        <w:tab/>
      </w:r>
      <w:r>
        <w:t>U</w:t>
      </w:r>
      <w:r>
        <w:rPr>
          <w:rFonts w:hint="eastAsia"/>
        </w:rPr>
        <w:t>int16_t</w:t>
      </w:r>
      <w:r>
        <w:rPr>
          <w:rFonts w:hint="eastAsia"/>
        </w:rPr>
        <w:tab/>
        <w:t>Platelet_Taken;</w:t>
      </w:r>
      <w:r>
        <w:rPr>
          <w:rFonts w:hint="eastAsia"/>
        </w:rPr>
        <w:tab/>
      </w:r>
      <w:r>
        <w:rPr>
          <w:rFonts w:hint="eastAsia"/>
        </w:rPr>
        <w:tab/>
        <w:t xml:space="preserve">// </w:t>
      </w:r>
      <w:r>
        <w:rPr>
          <w:rFonts w:hint="eastAsia"/>
        </w:rPr>
        <w:t>采集的血小板数</w:t>
      </w:r>
      <w:r>
        <w:rPr>
          <w:rFonts w:hint="eastAsia"/>
        </w:rPr>
        <w:t>(10^11)</w:t>
      </w:r>
    </w:p>
    <w:p w:rsidR="00B50720" w:rsidRDefault="00B50720" w:rsidP="00E624E4">
      <w:r>
        <w:rPr>
          <w:rFonts w:hint="eastAsia"/>
        </w:rPr>
        <w:tab/>
        <w:t>Uint16_t</w:t>
      </w:r>
      <w:r>
        <w:rPr>
          <w:rFonts w:hint="eastAsia"/>
        </w:rPr>
        <w:tab/>
        <w:t>Platelet_AC;</w:t>
      </w:r>
      <w:r>
        <w:rPr>
          <w:rFonts w:hint="eastAsia"/>
        </w:rPr>
        <w:tab/>
      </w:r>
      <w:r>
        <w:rPr>
          <w:rFonts w:hint="eastAsia"/>
        </w:rPr>
        <w:tab/>
      </w:r>
      <w:r>
        <w:rPr>
          <w:rFonts w:hint="eastAsia"/>
        </w:rPr>
        <w:tab/>
        <w:t xml:space="preserve">// </w:t>
      </w:r>
      <w:r>
        <w:rPr>
          <w:rFonts w:hint="eastAsia"/>
        </w:rPr>
        <w:t>血小板中的抗凝剂含量</w:t>
      </w:r>
      <w:r>
        <w:rPr>
          <w:rFonts w:hint="eastAsia"/>
        </w:rPr>
        <w:t>(mL)</w:t>
      </w:r>
    </w:p>
    <w:p w:rsidR="00B50720" w:rsidRDefault="00B50720" w:rsidP="00E624E4">
      <w:r>
        <w:rPr>
          <w:rFonts w:hint="eastAsia"/>
        </w:rPr>
        <w:tab/>
        <w:t xml:space="preserve">Uint16_t </w:t>
      </w:r>
      <w:r w:rsidR="00481A87">
        <w:rPr>
          <w:rFonts w:hint="eastAsia"/>
        </w:rPr>
        <w:t>Plasma_AC;</w:t>
      </w:r>
      <w:r w:rsidR="00481A87">
        <w:rPr>
          <w:rFonts w:hint="eastAsia"/>
        </w:rPr>
        <w:tab/>
      </w:r>
      <w:r w:rsidR="00481A87">
        <w:rPr>
          <w:rFonts w:hint="eastAsia"/>
        </w:rPr>
        <w:tab/>
      </w:r>
      <w:r w:rsidR="00481A87">
        <w:rPr>
          <w:rFonts w:hint="eastAsia"/>
        </w:rPr>
        <w:tab/>
        <w:t xml:space="preserve">// </w:t>
      </w:r>
      <w:r w:rsidR="00481A87">
        <w:rPr>
          <w:rFonts w:hint="eastAsia"/>
        </w:rPr>
        <w:t>血浆中的抗凝剂含量</w:t>
      </w:r>
      <w:r w:rsidR="00481A87">
        <w:rPr>
          <w:rFonts w:hint="eastAsia"/>
        </w:rPr>
        <w:t>(mL)</w:t>
      </w:r>
    </w:p>
    <w:p w:rsidR="00481A87" w:rsidRDefault="00481A87" w:rsidP="00E624E4">
      <w:r>
        <w:rPr>
          <w:rFonts w:hint="eastAsia"/>
        </w:rPr>
        <w:tab/>
      </w:r>
      <w:r>
        <w:t>U</w:t>
      </w:r>
      <w:r>
        <w:rPr>
          <w:rFonts w:hint="eastAsia"/>
        </w:rPr>
        <w:t>int16_t RBC_Volume;</w:t>
      </w:r>
      <w:r>
        <w:rPr>
          <w:rFonts w:hint="eastAsia"/>
        </w:rPr>
        <w:tab/>
      </w:r>
      <w:r>
        <w:rPr>
          <w:rFonts w:hint="eastAsia"/>
        </w:rPr>
        <w:tab/>
      </w:r>
      <w:r>
        <w:rPr>
          <w:rFonts w:hint="eastAsia"/>
        </w:rPr>
        <w:tab/>
        <w:t xml:space="preserve">// </w:t>
      </w:r>
      <w:r>
        <w:rPr>
          <w:rFonts w:hint="eastAsia"/>
        </w:rPr>
        <w:t>红细胞采集总结</w:t>
      </w:r>
      <w:r>
        <w:rPr>
          <w:rFonts w:hint="eastAsia"/>
        </w:rPr>
        <w:t>(mL)</w:t>
      </w:r>
    </w:p>
    <w:p w:rsidR="00481A87" w:rsidRDefault="00481A87" w:rsidP="00E624E4">
      <w:r>
        <w:rPr>
          <w:rFonts w:hint="eastAsia"/>
        </w:rPr>
        <w:tab/>
      </w:r>
      <w:r>
        <w:t>U</w:t>
      </w:r>
      <w:r>
        <w:rPr>
          <w:rFonts w:hint="eastAsia"/>
        </w:rPr>
        <w:t>int16_t</w:t>
      </w:r>
      <w:r>
        <w:rPr>
          <w:rFonts w:hint="eastAsia"/>
        </w:rPr>
        <w:tab/>
        <w:t>RBC_AC;</w:t>
      </w:r>
      <w:r>
        <w:rPr>
          <w:rFonts w:hint="eastAsia"/>
        </w:rPr>
        <w:tab/>
      </w:r>
      <w:r>
        <w:rPr>
          <w:rFonts w:hint="eastAsia"/>
        </w:rPr>
        <w:tab/>
      </w:r>
      <w:r>
        <w:rPr>
          <w:rFonts w:hint="eastAsia"/>
        </w:rPr>
        <w:tab/>
      </w:r>
      <w:r>
        <w:rPr>
          <w:rFonts w:hint="eastAsia"/>
        </w:rPr>
        <w:tab/>
        <w:t xml:space="preserve">// </w:t>
      </w:r>
      <w:r>
        <w:rPr>
          <w:rFonts w:hint="eastAsia"/>
        </w:rPr>
        <w:t>红细胞中的抗凝剂含量</w:t>
      </w:r>
      <w:r>
        <w:rPr>
          <w:rFonts w:hint="eastAsia"/>
        </w:rPr>
        <w:t>(mL)</w:t>
      </w:r>
    </w:p>
    <w:p w:rsidR="00132CF5" w:rsidRDefault="00132CF5" w:rsidP="00E624E4">
      <w:r>
        <w:rPr>
          <w:rFonts w:hint="eastAsia"/>
        </w:rPr>
        <w:t>}</w:t>
      </w:r>
    </w:p>
    <w:p w:rsidR="00F23BF0" w:rsidRDefault="005C2763" w:rsidP="00983BFE">
      <w:pPr>
        <w:pStyle w:val="2"/>
      </w:pPr>
      <w:bookmarkStart w:id="130" w:name="_Toc362251547"/>
      <w:r>
        <w:rPr>
          <w:rFonts w:hint="eastAsia"/>
        </w:rPr>
        <w:t>界面</w:t>
      </w:r>
      <w:r w:rsidR="00E40CBA">
        <w:rPr>
          <w:rFonts w:hint="eastAsia"/>
        </w:rPr>
        <w:t>描述</w:t>
      </w:r>
      <w:bookmarkEnd w:id="130"/>
    </w:p>
    <w:p w:rsidR="00193C9E" w:rsidRDefault="00193C9E" w:rsidP="00193C9E">
      <w:r>
        <w:rPr>
          <w:rFonts w:hint="eastAsia"/>
        </w:rPr>
        <w:t>概述</w:t>
      </w:r>
    </w:p>
    <w:p w:rsidR="00193C9E" w:rsidRDefault="00193C9E" w:rsidP="00193C9E">
      <w:r>
        <w:rPr>
          <w:rFonts w:hint="eastAsia"/>
        </w:rPr>
        <w:t>血小板产品的总量和血小板采集量，血浆量和红细胞采集量均可以在配置中心的</w:t>
      </w:r>
      <w:hyperlink w:anchor="_程序优先次序" w:history="1">
        <w:r w:rsidRPr="00193C9E">
          <w:rPr>
            <w:rStyle w:val="af4"/>
            <w:rFonts w:hint="eastAsia"/>
          </w:rPr>
          <w:t>程序选择</w:t>
        </w:r>
      </w:hyperlink>
      <w:r>
        <w:rPr>
          <w:rFonts w:hint="eastAsia"/>
        </w:rPr>
        <w:t>中找到。</w:t>
      </w:r>
    </w:p>
    <w:p w:rsidR="00CA547E" w:rsidRDefault="00CA547E" w:rsidP="00D95B0A">
      <w:pPr>
        <w:pStyle w:val="ab"/>
        <w:numPr>
          <w:ilvl w:val="0"/>
          <w:numId w:val="26"/>
        </w:numPr>
        <w:spacing w:line="360" w:lineRule="auto"/>
      </w:pPr>
      <w:r>
        <w:rPr>
          <w:rFonts w:hint="eastAsia"/>
        </w:rPr>
        <w:t>血小板、血浆产品中抗凝剂量的计算：</w:t>
      </w:r>
    </w:p>
    <w:p w:rsidR="00CA547E" w:rsidRDefault="00CA547E" w:rsidP="00CA547E">
      <w:pPr>
        <w:spacing w:line="360" w:lineRule="auto"/>
        <w:ind w:left="780"/>
      </w:pPr>
      <w:r>
        <w:rPr>
          <w:rFonts w:hint="eastAsia"/>
        </w:rPr>
        <w:t>血浆中抗凝剂百分比</w:t>
      </w:r>
      <w:r>
        <w:rPr>
          <w:rFonts w:hint="eastAsia"/>
        </w:rPr>
        <w:t xml:space="preserve"> = </w:t>
      </w:r>
      <w:r w:rsidRPr="002C5273">
        <w:rPr>
          <w:position w:val="-26"/>
        </w:rPr>
        <w:object w:dxaOrig="2280" w:dyaOrig="660">
          <v:shape id="_x0000_i1042" type="#_x0000_t75" style="width:114.1pt;height:33.3pt" o:ole="">
            <v:imagedata r:id="rId75" o:title=""/>
          </v:shape>
          <o:OLEObject Type="Embed" ProgID="Equation.3" ShapeID="_x0000_i1042" DrawAspect="Content" ObjectID="_1443858257" r:id="rId76"/>
        </w:object>
      </w:r>
    </w:p>
    <w:p w:rsidR="00CA547E" w:rsidRDefault="00CA547E" w:rsidP="00CA547E">
      <w:pPr>
        <w:spacing w:line="360" w:lineRule="auto"/>
        <w:ind w:left="780"/>
      </w:pPr>
      <w:r>
        <w:rPr>
          <w:rFonts w:hint="eastAsia"/>
        </w:rPr>
        <w:t>此处：</w:t>
      </w:r>
      <w:r>
        <w:rPr>
          <w:rFonts w:hint="eastAsia"/>
        </w:rPr>
        <w:t>R</w:t>
      </w:r>
      <w:r>
        <w:rPr>
          <w:rFonts w:hint="eastAsia"/>
        </w:rPr>
        <w:t>：血小板采集的输入量</w:t>
      </w:r>
      <w:r>
        <w:rPr>
          <w:rFonts w:hint="eastAsia"/>
        </w:rPr>
        <w:t>/</w:t>
      </w:r>
      <w:r>
        <w:rPr>
          <w:rFonts w:hint="eastAsia"/>
        </w:rPr>
        <w:t>抗凝剂比例</w:t>
      </w:r>
    </w:p>
    <w:p w:rsidR="00CA547E" w:rsidRDefault="00CA547E" w:rsidP="00CA547E">
      <w:pPr>
        <w:spacing w:line="360" w:lineRule="auto"/>
        <w:ind w:left="780"/>
      </w:pPr>
      <w:r>
        <w:rPr>
          <w:rFonts w:hint="eastAsia"/>
        </w:rPr>
        <w:tab/>
      </w:r>
      <w:r>
        <w:rPr>
          <w:rFonts w:hint="eastAsia"/>
        </w:rPr>
        <w:tab/>
        <w:t xml:space="preserve"> H</w:t>
      </w:r>
      <w:r>
        <w:rPr>
          <w:rFonts w:hint="eastAsia"/>
        </w:rPr>
        <w:t>：以小数表示献血者红细胞压积（</w:t>
      </w:r>
      <w:r>
        <w:rPr>
          <w:rFonts w:hint="eastAsia"/>
        </w:rPr>
        <w:t>45%=0.45</w:t>
      </w:r>
      <w:r>
        <w:rPr>
          <w:rFonts w:hint="eastAsia"/>
        </w:rPr>
        <w:t>）</w:t>
      </w:r>
    </w:p>
    <w:p w:rsidR="00CA547E" w:rsidRDefault="00CA547E" w:rsidP="00CA547E">
      <w:pPr>
        <w:spacing w:line="360" w:lineRule="auto"/>
        <w:ind w:left="780"/>
      </w:pPr>
      <w:r>
        <w:rPr>
          <w:rFonts w:hint="eastAsia"/>
        </w:rPr>
        <w:t>血小板或血浆产品中的抗凝剂</w:t>
      </w:r>
      <w:r>
        <w:rPr>
          <w:rFonts w:hint="eastAsia"/>
        </w:rPr>
        <w:t xml:space="preserve"> = </w:t>
      </w:r>
      <w:r>
        <w:rPr>
          <w:rFonts w:hint="eastAsia"/>
        </w:rPr>
        <w:t>产品总量</w:t>
      </w:r>
      <w:r w:rsidRPr="00066565">
        <w:rPr>
          <w:position w:val="-4"/>
        </w:rPr>
        <w:object w:dxaOrig="180" w:dyaOrig="200">
          <v:shape id="_x0000_i1043" type="#_x0000_t75" style="width:8.85pt;height:10.2pt" o:ole="">
            <v:imagedata r:id="rId34" o:title=""/>
          </v:shape>
          <o:OLEObject Type="Embed" ProgID="Equation.3" ShapeID="_x0000_i1043" DrawAspect="Content" ObjectID="_1443858258" r:id="rId77"/>
        </w:object>
      </w:r>
      <w:r>
        <w:rPr>
          <w:rFonts w:hint="eastAsia"/>
        </w:rPr>
        <w:t>血浆中的抗凝百分比；</w:t>
      </w:r>
    </w:p>
    <w:p w:rsidR="00CA547E" w:rsidRDefault="00CA547E" w:rsidP="00D95B0A">
      <w:pPr>
        <w:pStyle w:val="ab"/>
        <w:numPr>
          <w:ilvl w:val="0"/>
          <w:numId w:val="24"/>
        </w:numPr>
        <w:spacing w:line="360" w:lineRule="auto"/>
      </w:pPr>
      <w:r>
        <w:rPr>
          <w:rFonts w:hint="eastAsia"/>
        </w:rPr>
        <w:t>例：采集了</w:t>
      </w:r>
      <w:r>
        <w:rPr>
          <w:rFonts w:hint="eastAsia"/>
        </w:rPr>
        <w:t>300ml</w:t>
      </w:r>
      <w:r>
        <w:rPr>
          <w:rFonts w:hint="eastAsia"/>
        </w:rPr>
        <w:t>血小板，输入量</w:t>
      </w:r>
      <w:r>
        <w:rPr>
          <w:rFonts w:hint="eastAsia"/>
        </w:rPr>
        <w:t>/</w:t>
      </w:r>
      <w:r>
        <w:rPr>
          <w:rFonts w:hint="eastAsia"/>
        </w:rPr>
        <w:t>抗凝剂比例为</w:t>
      </w:r>
      <w:r>
        <w:rPr>
          <w:rFonts w:hint="eastAsia"/>
        </w:rPr>
        <w:t>11</w:t>
      </w:r>
      <w:r>
        <w:rPr>
          <w:rFonts w:hint="eastAsia"/>
        </w:rPr>
        <w:t>，献血者红细胞压积</w:t>
      </w:r>
      <w:r>
        <w:rPr>
          <w:rFonts w:hint="eastAsia"/>
        </w:rPr>
        <w:t>45%</w:t>
      </w:r>
      <w:r>
        <w:rPr>
          <w:rFonts w:hint="eastAsia"/>
        </w:rPr>
        <w:t>，则：</w:t>
      </w:r>
    </w:p>
    <w:p w:rsidR="00CA547E" w:rsidRPr="009D1B99" w:rsidRDefault="00CA547E" w:rsidP="00CA547E">
      <w:pPr>
        <w:spacing w:line="360" w:lineRule="auto"/>
        <w:ind w:left="780"/>
      </w:pPr>
      <w:r>
        <w:rPr>
          <w:rFonts w:hint="eastAsia"/>
        </w:rPr>
        <w:tab/>
      </w:r>
      <w:r>
        <w:rPr>
          <w:rFonts w:hint="eastAsia"/>
        </w:rPr>
        <w:tab/>
      </w:r>
      <w:r>
        <w:rPr>
          <w:rFonts w:hint="eastAsia"/>
        </w:rPr>
        <w:t>血浆中的抗凝剂百分比</w:t>
      </w:r>
      <w:r>
        <w:rPr>
          <w:rFonts w:hint="eastAsia"/>
        </w:rPr>
        <w:t xml:space="preserve"> = </w:t>
      </w:r>
      <w:r w:rsidRPr="009C2B0F">
        <w:rPr>
          <w:position w:val="-26"/>
        </w:rPr>
        <w:object w:dxaOrig="2620" w:dyaOrig="660">
          <v:shape id="_x0000_i1044" type="#_x0000_t75" style="width:131.1pt;height:33.3pt" o:ole="">
            <v:imagedata r:id="rId78" o:title=""/>
          </v:shape>
          <o:OLEObject Type="Embed" ProgID="Equation.3" ShapeID="_x0000_i1044" DrawAspect="Content" ObjectID="_1443858259" r:id="rId79"/>
        </w:object>
      </w:r>
      <w:r>
        <w:rPr>
          <w:rFonts w:hint="eastAsia"/>
        </w:rPr>
        <w:t xml:space="preserve"> = 0.15</w:t>
      </w:r>
    </w:p>
    <w:p w:rsidR="00CA547E" w:rsidRDefault="00CA547E" w:rsidP="00CA547E">
      <w:pPr>
        <w:spacing w:line="360" w:lineRule="auto"/>
        <w:ind w:left="780"/>
      </w:pPr>
      <w:r>
        <w:rPr>
          <w:rFonts w:hint="eastAsia"/>
        </w:rPr>
        <w:t>血小板中的抗凝剂</w:t>
      </w:r>
      <w:r>
        <w:rPr>
          <w:rFonts w:hint="eastAsia"/>
        </w:rPr>
        <w:t xml:space="preserve"> = 300 </w:t>
      </w:r>
      <w:r w:rsidRPr="00066565">
        <w:rPr>
          <w:position w:val="-4"/>
        </w:rPr>
        <w:object w:dxaOrig="180" w:dyaOrig="200">
          <v:shape id="_x0000_i1045" type="#_x0000_t75" style="width:8.85pt;height:10.2pt" o:ole="">
            <v:imagedata r:id="rId34" o:title=""/>
          </v:shape>
          <o:OLEObject Type="Embed" ProgID="Equation.3" ShapeID="_x0000_i1045" DrawAspect="Content" ObjectID="_1443858260" r:id="rId80"/>
        </w:object>
      </w:r>
      <w:r>
        <w:rPr>
          <w:rFonts w:hint="eastAsia"/>
        </w:rPr>
        <w:t xml:space="preserve"> 0.15 = 45ml</w:t>
      </w:r>
    </w:p>
    <w:p w:rsidR="0099263D" w:rsidRPr="005C5ABF" w:rsidRDefault="0099263D" w:rsidP="00D95B0A">
      <w:pPr>
        <w:pStyle w:val="ab"/>
        <w:numPr>
          <w:ilvl w:val="0"/>
          <w:numId w:val="24"/>
        </w:numPr>
      </w:pPr>
      <w:r w:rsidRPr="00D95B0A">
        <w:rPr>
          <w:rFonts w:hint="eastAsia"/>
          <w:bCs/>
        </w:rPr>
        <w:t>红细胞产品中的抗凝剂总量</w:t>
      </w:r>
    </w:p>
    <w:p w:rsidR="0099263D" w:rsidRDefault="0099263D" w:rsidP="0099263D">
      <w:pPr>
        <w:spacing w:line="360" w:lineRule="auto"/>
        <w:ind w:leftChars="400" w:left="880" w:firstLineChars="200" w:firstLine="440"/>
      </w:pPr>
      <w:r>
        <w:rPr>
          <w:rFonts w:ascii="宋体" w:hAnsi="宋体" w:hint="eastAsia"/>
        </w:rPr>
        <w:t>●</w:t>
      </w:r>
      <w:r>
        <w:rPr>
          <w:rFonts w:hint="eastAsia"/>
        </w:rPr>
        <w:t>要计算红细胞产品中的抗凝剂，必须先计算红细胞产品中的血浆量，然后才计算血浆中的抗凝剂量。</w:t>
      </w:r>
    </w:p>
    <w:p w:rsidR="0099263D" w:rsidRDefault="0099263D" w:rsidP="0099263D">
      <w:pPr>
        <w:spacing w:line="360" w:lineRule="auto"/>
        <w:ind w:left="780" w:firstLine="435"/>
      </w:pPr>
      <w:r>
        <w:rPr>
          <w:rFonts w:hint="eastAsia"/>
        </w:rPr>
        <w:t>红细胞产品中的抗凝剂</w:t>
      </w:r>
      <w:r>
        <w:rPr>
          <w:rFonts w:hint="eastAsia"/>
        </w:rPr>
        <w:t>=</w:t>
      </w:r>
      <w:r>
        <w:rPr>
          <w:rFonts w:hint="eastAsia"/>
        </w:rPr>
        <w:t>红细胞产品中的血浆容量</w:t>
      </w:r>
      <w:r w:rsidRPr="00066565">
        <w:rPr>
          <w:position w:val="-4"/>
        </w:rPr>
        <w:object w:dxaOrig="180" w:dyaOrig="200">
          <v:shape id="_x0000_i1046" type="#_x0000_t75" style="width:8.85pt;height:10.2pt" o:ole="">
            <v:imagedata r:id="rId34" o:title=""/>
          </v:shape>
          <o:OLEObject Type="Embed" ProgID="Equation.3" ShapeID="_x0000_i1046" DrawAspect="Content" ObjectID="_1443858261" r:id="rId81"/>
        </w:object>
      </w:r>
      <w:r>
        <w:rPr>
          <w:rFonts w:hint="eastAsia"/>
        </w:rPr>
        <w:t>血浆中抗凝剂百分比；</w:t>
      </w:r>
    </w:p>
    <w:p w:rsidR="0099263D" w:rsidRDefault="0099263D" w:rsidP="0099263D">
      <w:pPr>
        <w:spacing w:line="360" w:lineRule="auto"/>
        <w:ind w:left="780" w:firstLine="435"/>
      </w:pPr>
      <w:r>
        <w:rPr>
          <w:rFonts w:hint="eastAsia"/>
        </w:rPr>
        <w:t>此处：红细胞产品中的血浆容量</w:t>
      </w:r>
      <w:r>
        <w:rPr>
          <w:rFonts w:hint="eastAsia"/>
        </w:rPr>
        <w:t>=</w:t>
      </w:r>
      <w:r>
        <w:rPr>
          <w:rFonts w:hint="eastAsia"/>
        </w:rPr>
        <w:t>红细胞产品容量</w:t>
      </w:r>
      <w:r w:rsidRPr="00066565">
        <w:rPr>
          <w:position w:val="-4"/>
        </w:rPr>
        <w:object w:dxaOrig="180" w:dyaOrig="200">
          <v:shape id="_x0000_i1047" type="#_x0000_t75" style="width:8.85pt;height:10.2pt" o:ole="">
            <v:imagedata r:id="rId34" o:title=""/>
          </v:shape>
          <o:OLEObject Type="Embed" ProgID="Equation.3" ShapeID="_x0000_i1047" DrawAspect="Content" ObjectID="_1443858262" r:id="rId82"/>
        </w:object>
      </w:r>
      <w:r>
        <w:rPr>
          <w:rFonts w:hint="eastAsia"/>
        </w:rPr>
        <w:t>（</w:t>
      </w:r>
      <w:r>
        <w:rPr>
          <w:rFonts w:hint="eastAsia"/>
        </w:rPr>
        <w:t>1-</w:t>
      </w:r>
      <w:r>
        <w:rPr>
          <w:rFonts w:hint="eastAsia"/>
        </w:rPr>
        <w:t>红细胞产品的红细胞压积）；</w:t>
      </w:r>
    </w:p>
    <w:p w:rsidR="0099263D" w:rsidRDefault="0099263D" w:rsidP="0099263D">
      <w:pPr>
        <w:spacing w:line="360" w:lineRule="auto"/>
        <w:ind w:left="780" w:firstLine="435"/>
      </w:pPr>
      <w:r>
        <w:rPr>
          <w:rFonts w:hint="eastAsia"/>
        </w:rPr>
        <w:t>红细胞产品的红细胞压积</w:t>
      </w:r>
      <w:r>
        <w:rPr>
          <w:rFonts w:hint="eastAsia"/>
        </w:rPr>
        <w:t>=</w:t>
      </w:r>
      <w:r>
        <w:rPr>
          <w:rFonts w:hint="eastAsia"/>
        </w:rPr>
        <w:t>采集装置配置值（默认</w:t>
      </w:r>
      <w:r>
        <w:rPr>
          <w:rFonts w:hint="eastAsia"/>
        </w:rPr>
        <w:t>80%</w:t>
      </w:r>
      <w:r>
        <w:rPr>
          <w:rFonts w:hint="eastAsia"/>
        </w:rPr>
        <w:t>）；</w:t>
      </w:r>
    </w:p>
    <w:p w:rsidR="0099263D" w:rsidRDefault="0099263D" w:rsidP="0099263D">
      <w:pPr>
        <w:spacing w:line="360" w:lineRule="auto"/>
        <w:ind w:left="1995" w:firstLine="105"/>
      </w:pPr>
      <w:r>
        <w:rPr>
          <w:rFonts w:hint="eastAsia"/>
        </w:rPr>
        <w:t>血浆中抗凝剂百分比</w:t>
      </w:r>
      <w:r>
        <w:rPr>
          <w:rFonts w:hint="eastAsia"/>
        </w:rPr>
        <w:t xml:space="preserve"> = </w:t>
      </w:r>
      <w:r w:rsidRPr="00D76FDC">
        <w:rPr>
          <w:position w:val="-8"/>
        </w:rPr>
        <w:object w:dxaOrig="200" w:dyaOrig="340">
          <v:shape id="_x0000_i1048" type="#_x0000_t75" style="width:10.2pt;height:17pt" o:ole="">
            <v:imagedata r:id="rId83" o:title=""/>
          </v:shape>
          <o:OLEObject Type="Embed" ProgID="Equation.3" ShapeID="_x0000_i1048" DrawAspect="Content" ObjectID="_1443858263" r:id="rId84"/>
        </w:object>
      </w:r>
      <w:r w:rsidRPr="002C5273">
        <w:rPr>
          <w:position w:val="-26"/>
        </w:rPr>
        <w:object w:dxaOrig="2280" w:dyaOrig="660">
          <v:shape id="_x0000_i1049" type="#_x0000_t75" style="width:114.1pt;height:33.3pt" o:ole="">
            <v:imagedata r:id="rId75" o:title=""/>
          </v:shape>
          <o:OLEObject Type="Embed" ProgID="Equation.3" ShapeID="_x0000_i1049" DrawAspect="Content" ObjectID="_1443858264" r:id="rId85"/>
        </w:object>
      </w:r>
    </w:p>
    <w:p w:rsidR="0099263D" w:rsidRDefault="0099263D" w:rsidP="0099263D">
      <w:pPr>
        <w:spacing w:line="360" w:lineRule="auto"/>
        <w:ind w:left="780" w:firstLine="435"/>
      </w:pPr>
      <w:r>
        <w:rPr>
          <w:rFonts w:hint="eastAsia"/>
        </w:rPr>
        <w:lastRenderedPageBreak/>
        <w:t>此处：</w:t>
      </w:r>
      <w:r>
        <w:rPr>
          <w:rFonts w:hint="eastAsia"/>
        </w:rPr>
        <w:t>R=</w:t>
      </w:r>
      <w:r>
        <w:rPr>
          <w:rFonts w:hint="eastAsia"/>
        </w:rPr>
        <w:t>红细胞采集操作程序的输入量</w:t>
      </w:r>
      <w:r>
        <w:rPr>
          <w:rFonts w:hint="eastAsia"/>
        </w:rPr>
        <w:t>/</w:t>
      </w:r>
      <w:r>
        <w:rPr>
          <w:rFonts w:hint="eastAsia"/>
        </w:rPr>
        <w:t>抗凝剂比例</w:t>
      </w:r>
    </w:p>
    <w:p w:rsidR="0099263D" w:rsidRDefault="0099263D" w:rsidP="0099263D">
      <w:pPr>
        <w:spacing w:line="360" w:lineRule="auto"/>
        <w:ind w:left="780" w:firstLine="435"/>
      </w:pPr>
      <w:r>
        <w:rPr>
          <w:rFonts w:hint="eastAsia"/>
        </w:rPr>
        <w:tab/>
      </w:r>
      <w:r>
        <w:rPr>
          <w:rFonts w:hint="eastAsia"/>
        </w:rPr>
        <w:tab/>
        <w:t xml:space="preserve"> H=</w:t>
      </w:r>
      <w:r>
        <w:rPr>
          <w:rFonts w:hint="eastAsia"/>
        </w:rPr>
        <w:t>以小数表示献血者红细胞压积（</w:t>
      </w:r>
      <w:r>
        <w:rPr>
          <w:rFonts w:hint="eastAsia"/>
        </w:rPr>
        <w:t>45%=0.45</w:t>
      </w:r>
      <w:r>
        <w:rPr>
          <w:rFonts w:hint="eastAsia"/>
        </w:rPr>
        <w:t>）</w:t>
      </w:r>
    </w:p>
    <w:p w:rsidR="0099263D" w:rsidRDefault="0099263D" w:rsidP="0099263D">
      <w:pPr>
        <w:spacing w:line="360" w:lineRule="auto"/>
        <w:ind w:left="780" w:firstLine="435"/>
      </w:pPr>
      <w:r>
        <w:rPr>
          <w:rFonts w:ascii="宋体" w:hAnsi="宋体" w:hint="eastAsia"/>
        </w:rPr>
        <w:t>●</w:t>
      </w:r>
      <w:r>
        <w:rPr>
          <w:rFonts w:hint="eastAsia"/>
        </w:rPr>
        <w:t>例：采集红细胞</w:t>
      </w:r>
      <w:r>
        <w:rPr>
          <w:rFonts w:hint="eastAsia"/>
        </w:rPr>
        <w:t>250ml</w:t>
      </w:r>
      <w:r>
        <w:rPr>
          <w:rFonts w:hint="eastAsia"/>
        </w:rPr>
        <w:t>，红细胞比例</w:t>
      </w:r>
      <w:r>
        <w:rPr>
          <w:rFonts w:hint="eastAsia"/>
        </w:rPr>
        <w:t>11</w:t>
      </w:r>
      <w:r>
        <w:rPr>
          <w:rFonts w:hint="eastAsia"/>
        </w:rPr>
        <w:t>，献血者红细胞压积</w:t>
      </w:r>
      <w:r>
        <w:rPr>
          <w:rFonts w:hint="eastAsia"/>
        </w:rPr>
        <w:t>45%</w:t>
      </w:r>
      <w:r>
        <w:rPr>
          <w:rFonts w:hint="eastAsia"/>
        </w:rPr>
        <w:t>；</w:t>
      </w:r>
    </w:p>
    <w:p w:rsidR="0099263D" w:rsidRPr="00D76FDC" w:rsidRDefault="0099263D" w:rsidP="0099263D">
      <w:pPr>
        <w:spacing w:line="360" w:lineRule="auto"/>
        <w:ind w:left="780" w:firstLine="435"/>
      </w:pPr>
      <w:r>
        <w:rPr>
          <w:rFonts w:hint="eastAsia"/>
        </w:rPr>
        <w:tab/>
      </w:r>
      <w:r>
        <w:rPr>
          <w:rFonts w:hint="eastAsia"/>
        </w:rPr>
        <w:tab/>
      </w:r>
      <w:r>
        <w:rPr>
          <w:rFonts w:hint="eastAsia"/>
        </w:rPr>
        <w:t>则：血浆中抗凝剂百分比</w:t>
      </w:r>
      <w:r>
        <w:rPr>
          <w:rFonts w:hint="eastAsia"/>
        </w:rPr>
        <w:t>=</w:t>
      </w:r>
      <w:r w:rsidRPr="00D76FDC">
        <w:rPr>
          <w:position w:val="-26"/>
        </w:rPr>
        <w:object w:dxaOrig="2620" w:dyaOrig="660">
          <v:shape id="_x0000_i1050" type="#_x0000_t75" style="width:131.1pt;height:33.3pt" o:ole="">
            <v:imagedata r:id="rId86" o:title=""/>
          </v:shape>
          <o:OLEObject Type="Embed" ProgID="Equation.3" ShapeID="_x0000_i1050" DrawAspect="Content" ObjectID="_1443858265" r:id="rId87"/>
        </w:object>
      </w:r>
      <w:r>
        <w:rPr>
          <w:rFonts w:hint="eastAsia"/>
        </w:rPr>
        <w:t xml:space="preserve"> = 0.15</w:t>
      </w:r>
    </w:p>
    <w:p w:rsidR="0099263D" w:rsidRDefault="0099263D" w:rsidP="0099263D">
      <w:pPr>
        <w:spacing w:line="360" w:lineRule="auto"/>
        <w:ind w:left="780" w:firstLine="435"/>
      </w:pPr>
      <w:r>
        <w:rPr>
          <w:rFonts w:hint="eastAsia"/>
        </w:rPr>
        <w:t>红细胞产品中的抗凝剂</w:t>
      </w:r>
      <w:r>
        <w:rPr>
          <w:rFonts w:hint="eastAsia"/>
        </w:rPr>
        <w:t xml:space="preserve"> = </w:t>
      </w:r>
      <w:r>
        <w:rPr>
          <w:rFonts w:hint="eastAsia"/>
        </w:rPr>
        <w:t>【</w:t>
      </w:r>
      <w:r>
        <w:rPr>
          <w:rFonts w:hint="eastAsia"/>
        </w:rPr>
        <w:t>250ml-</w:t>
      </w:r>
      <w:r>
        <w:rPr>
          <w:rFonts w:hint="eastAsia"/>
        </w:rPr>
        <w:t>（</w:t>
      </w:r>
      <w:r>
        <w:rPr>
          <w:rFonts w:hint="eastAsia"/>
        </w:rPr>
        <w:t>1-0.8</w:t>
      </w:r>
      <w:r>
        <w:rPr>
          <w:rFonts w:hint="eastAsia"/>
        </w:rPr>
        <w:t>）】</w:t>
      </w:r>
      <w:r w:rsidRPr="00066565">
        <w:rPr>
          <w:position w:val="-4"/>
        </w:rPr>
        <w:object w:dxaOrig="180" w:dyaOrig="200">
          <v:shape id="_x0000_i1051" type="#_x0000_t75" style="width:8.85pt;height:10.2pt" o:ole="">
            <v:imagedata r:id="rId34" o:title=""/>
          </v:shape>
          <o:OLEObject Type="Embed" ProgID="Equation.3" ShapeID="_x0000_i1051" DrawAspect="Content" ObjectID="_1443858266" r:id="rId88"/>
        </w:object>
      </w:r>
      <w:r>
        <w:rPr>
          <w:rFonts w:hint="eastAsia"/>
        </w:rPr>
        <w:t>0.15 = 7.5ml</w:t>
      </w:r>
    </w:p>
    <w:p w:rsidR="00D2597E" w:rsidRPr="00D76FDC" w:rsidRDefault="00D2597E" w:rsidP="00D2597E">
      <w:pPr>
        <w:spacing w:line="360" w:lineRule="auto"/>
      </w:pPr>
      <w:r>
        <w:rPr>
          <w:rFonts w:hint="eastAsia"/>
        </w:rPr>
        <w:t>点击“重置机器”显示“献血者信息</w:t>
      </w:r>
      <w:r>
        <w:rPr>
          <w:rFonts w:hint="eastAsia"/>
        </w:rPr>
        <w:t>/</w:t>
      </w:r>
      <w:r>
        <w:rPr>
          <w:rFonts w:hint="eastAsia"/>
        </w:rPr>
        <w:t>装载系统”主屏幕。</w:t>
      </w:r>
    </w:p>
    <w:p w:rsidR="0099263D" w:rsidRPr="0099263D" w:rsidRDefault="0099263D" w:rsidP="00193C9E">
      <w:pPr>
        <w:spacing w:line="360" w:lineRule="auto"/>
        <w:ind w:left="780"/>
      </w:pPr>
    </w:p>
    <w:p w:rsidR="007D5E57" w:rsidRDefault="005B7F96" w:rsidP="007D5E57">
      <w:pPr>
        <w:keepNext/>
        <w:jc w:val="center"/>
      </w:pPr>
      <w:r>
        <w:rPr>
          <w:noProof/>
        </w:rPr>
        <w:drawing>
          <wp:inline distT="0" distB="0" distL="0" distR="0">
            <wp:extent cx="4038600" cy="3286125"/>
            <wp:effectExtent l="0" t="0" r="0" b="952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4038600" cy="3286125"/>
                    </a:xfrm>
                    <a:prstGeom prst="rect">
                      <a:avLst/>
                    </a:prstGeom>
                  </pic:spPr>
                </pic:pic>
              </a:graphicData>
            </a:graphic>
          </wp:inline>
        </w:drawing>
      </w:r>
    </w:p>
    <w:p w:rsidR="005B7F96" w:rsidRDefault="007D5E57" w:rsidP="007D5E57">
      <w:pPr>
        <w:pStyle w:val="a5"/>
        <w:jc w:val="center"/>
      </w:pPr>
      <w:r>
        <w:t xml:space="preserve">Figure </w:t>
      </w:r>
      <w:r w:rsidR="00415C53">
        <w:fldChar w:fldCharType="begin"/>
      </w:r>
      <w:r w:rsidR="00B407AF">
        <w:instrText xml:space="preserve"> SEQ Figure \* ARABIC </w:instrText>
      </w:r>
      <w:r w:rsidR="00415C53">
        <w:fldChar w:fldCharType="separate"/>
      </w:r>
      <w:r w:rsidR="00924869">
        <w:rPr>
          <w:noProof/>
        </w:rPr>
        <w:t>33</w:t>
      </w:r>
      <w:r w:rsidR="00415C53">
        <w:rPr>
          <w:noProof/>
        </w:rPr>
        <w:fldChar w:fldCharType="end"/>
      </w:r>
      <w:r>
        <w:rPr>
          <w:rFonts w:hint="eastAsia"/>
        </w:rPr>
        <w:t>操作流程</w:t>
      </w:r>
    </w:p>
    <w:p w:rsidR="00F23BF0" w:rsidRDefault="00F23BF0" w:rsidP="00983BFE"/>
    <w:p w:rsidR="007D5E57" w:rsidRDefault="005B7F96" w:rsidP="007D5E57">
      <w:pPr>
        <w:keepNext/>
        <w:jc w:val="center"/>
      </w:pPr>
      <w:r>
        <w:rPr>
          <w:noProof/>
        </w:rPr>
        <w:lastRenderedPageBreak/>
        <w:drawing>
          <wp:inline distT="0" distB="0" distL="0" distR="0">
            <wp:extent cx="3933825" cy="4124325"/>
            <wp:effectExtent l="0" t="0" r="9525" b="952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3933825" cy="4124325"/>
                    </a:xfrm>
                    <a:prstGeom prst="rect">
                      <a:avLst/>
                    </a:prstGeom>
                  </pic:spPr>
                </pic:pic>
              </a:graphicData>
            </a:graphic>
          </wp:inline>
        </w:drawing>
      </w:r>
    </w:p>
    <w:p w:rsidR="006425B1" w:rsidRDefault="007D5E57" w:rsidP="006425B1">
      <w:pPr>
        <w:pStyle w:val="a5"/>
        <w:jc w:val="center"/>
      </w:pPr>
      <w:r>
        <w:t xml:space="preserve">Figure </w:t>
      </w:r>
      <w:r w:rsidR="00415C53">
        <w:fldChar w:fldCharType="begin"/>
      </w:r>
      <w:r w:rsidR="00B407AF">
        <w:instrText xml:space="preserve"> SEQ Figure \* ARABIC </w:instrText>
      </w:r>
      <w:r w:rsidR="00415C53">
        <w:fldChar w:fldCharType="separate"/>
      </w:r>
      <w:r w:rsidR="00924869">
        <w:rPr>
          <w:noProof/>
        </w:rPr>
        <w:t>34</w:t>
      </w:r>
      <w:r w:rsidR="00415C53">
        <w:rPr>
          <w:noProof/>
        </w:rPr>
        <w:fldChar w:fldCharType="end"/>
      </w:r>
      <w:r>
        <w:rPr>
          <w:rFonts w:hint="eastAsia"/>
        </w:rPr>
        <w:t>产品汇总</w:t>
      </w:r>
    </w:p>
    <w:p w:rsidR="006425B1" w:rsidRDefault="00CC159F" w:rsidP="006425B1">
      <w:pPr>
        <w:pStyle w:val="1"/>
      </w:pPr>
      <w:bookmarkStart w:id="131" w:name="_Toc362251548"/>
      <w:r>
        <w:rPr>
          <w:rFonts w:hint="eastAsia"/>
        </w:rPr>
        <w:t>响应系统信息和系统监控</w:t>
      </w:r>
      <w:bookmarkEnd w:id="131"/>
    </w:p>
    <w:p w:rsidR="00CC159F" w:rsidRDefault="00CC159F" w:rsidP="006425B1">
      <w:pPr>
        <w:pStyle w:val="2"/>
      </w:pPr>
      <w:bookmarkStart w:id="132" w:name="_Toc362251549"/>
      <w:r>
        <w:rPr>
          <w:rFonts w:hint="eastAsia"/>
        </w:rPr>
        <w:t>设计思路</w:t>
      </w:r>
      <w:bookmarkEnd w:id="132"/>
    </w:p>
    <w:p w:rsidR="00827CFE" w:rsidRDefault="00827CFE" w:rsidP="00827CFE">
      <w:r>
        <w:rPr>
          <w:rFonts w:hint="eastAsia"/>
        </w:rPr>
        <w:t>根据《</w:t>
      </w:r>
      <w:r w:rsidRPr="00827CFE">
        <w:rPr>
          <w:rFonts w:hint="eastAsia"/>
        </w:rPr>
        <w:t xml:space="preserve">YY 0709-2009 </w:t>
      </w:r>
      <w:r w:rsidRPr="00827CFE">
        <w:rPr>
          <w:rFonts w:hint="eastAsia"/>
        </w:rPr>
        <w:t>医用电气设备</w:t>
      </w:r>
      <w:r>
        <w:rPr>
          <w:rFonts w:hint="eastAsia"/>
        </w:rPr>
        <w:t>》</w:t>
      </w:r>
      <w:r>
        <w:rPr>
          <w:rFonts w:hint="eastAsia"/>
        </w:rPr>
        <w:t>201</w:t>
      </w:r>
      <w:r>
        <w:rPr>
          <w:rFonts w:hint="eastAsia"/>
        </w:rPr>
        <w:t>节报警系统的描述</w:t>
      </w:r>
      <w:r w:rsidR="000960FA">
        <w:rPr>
          <w:rFonts w:hint="eastAsia"/>
        </w:rPr>
        <w:t>，报警分为视觉报警和听觉报警。</w:t>
      </w:r>
    </w:p>
    <w:p w:rsidR="00E670D3" w:rsidRDefault="00BF24CB" w:rsidP="00827CFE">
      <w:r>
        <w:rPr>
          <w:rFonts w:hint="eastAsia"/>
        </w:rPr>
        <w:t>1.</w:t>
      </w:r>
      <w:r w:rsidR="0094242F">
        <w:rPr>
          <w:rFonts w:hint="eastAsia"/>
        </w:rPr>
        <w:t>视觉报警的特性：</w:t>
      </w:r>
    </w:p>
    <w:p w:rsidR="0094242F" w:rsidRDefault="0094242F" w:rsidP="00827CFE">
      <w:r>
        <w:rPr>
          <w:rFonts w:hint="eastAsia"/>
        </w:rPr>
        <w:t>要求距离设备</w:t>
      </w:r>
      <w:r>
        <w:rPr>
          <w:rFonts w:hint="eastAsia"/>
        </w:rPr>
        <w:t>1m</w:t>
      </w:r>
      <w:r>
        <w:rPr>
          <w:rFonts w:hint="eastAsia"/>
        </w:rPr>
        <w:t>处清晰察觉</w:t>
      </w:r>
      <w:r w:rsidR="00AC4029">
        <w:rPr>
          <w:rFonts w:hint="eastAsia"/>
        </w:rPr>
        <w:t>并区分开</w:t>
      </w:r>
      <w:r>
        <w:rPr>
          <w:rFonts w:hint="eastAsia"/>
        </w:rPr>
        <w:t>，这个提示可以文本置于指示灯旁或是显示器上的文本</w:t>
      </w:r>
      <w:r w:rsidR="00AC4029">
        <w:rPr>
          <w:rFonts w:hint="eastAsia"/>
        </w:rPr>
        <w:t>。</w:t>
      </w:r>
    </w:p>
    <w:p w:rsidR="00A731BE" w:rsidRDefault="00A731BE" w:rsidP="00827CFE">
      <w:r>
        <w:rPr>
          <w:noProof/>
        </w:rPr>
        <w:drawing>
          <wp:inline distT="0" distB="0" distL="0" distR="0">
            <wp:extent cx="5274310" cy="1037769"/>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cstate="print"/>
                    <a:stretch>
                      <a:fillRect/>
                    </a:stretch>
                  </pic:blipFill>
                  <pic:spPr>
                    <a:xfrm>
                      <a:off x="0" y="0"/>
                      <a:ext cx="5274310" cy="1037769"/>
                    </a:xfrm>
                    <a:prstGeom prst="rect">
                      <a:avLst/>
                    </a:prstGeom>
                  </pic:spPr>
                </pic:pic>
              </a:graphicData>
            </a:graphic>
          </wp:inline>
        </w:drawing>
      </w:r>
    </w:p>
    <w:p w:rsidR="00E670D3" w:rsidRDefault="00BF24CB" w:rsidP="00BF24CB">
      <w:r>
        <w:rPr>
          <w:rFonts w:hint="eastAsia"/>
        </w:rPr>
        <w:t>2.</w:t>
      </w:r>
      <w:r>
        <w:rPr>
          <w:rFonts w:hint="eastAsia"/>
        </w:rPr>
        <w:t>听觉报警的特性：</w:t>
      </w:r>
    </w:p>
    <w:p w:rsidR="00BF24CB" w:rsidRDefault="00BF24CB" w:rsidP="00BF24CB">
      <w:pPr>
        <w:pStyle w:val="ab"/>
        <w:ind w:left="360"/>
      </w:pPr>
      <w:r>
        <w:rPr>
          <w:rFonts w:hint="eastAsia"/>
        </w:rPr>
        <w:t>一般取值范围时</w:t>
      </w:r>
      <w:r>
        <w:rPr>
          <w:rFonts w:hint="eastAsia"/>
        </w:rPr>
        <w:t>45db~85db</w:t>
      </w:r>
      <w:r>
        <w:rPr>
          <w:rFonts w:hint="eastAsia"/>
        </w:rPr>
        <w:t>。</w:t>
      </w:r>
      <w:r w:rsidR="00A731BE">
        <w:rPr>
          <w:rFonts w:hint="eastAsia"/>
        </w:rPr>
        <w:t>频率在</w:t>
      </w:r>
      <w:r w:rsidR="00A731BE">
        <w:rPr>
          <w:rFonts w:hint="eastAsia"/>
        </w:rPr>
        <w:t>500Hz~3000Hz</w:t>
      </w:r>
      <w:r w:rsidR="00A731BE">
        <w:rPr>
          <w:rFonts w:hint="eastAsia"/>
        </w:rPr>
        <w:t>。</w:t>
      </w:r>
      <w:r w:rsidR="001066CA">
        <w:rPr>
          <w:rFonts w:hint="eastAsia"/>
        </w:rPr>
        <w:t>高优先的报警比低优先级的频率更高，分贝更大。</w:t>
      </w:r>
    </w:p>
    <w:p w:rsidR="00A731BE" w:rsidRDefault="00A731BE" w:rsidP="00A731BE"/>
    <w:p w:rsidR="000960FA" w:rsidRDefault="000960FA" w:rsidP="000960FA">
      <w:r>
        <w:rPr>
          <w:rFonts w:hint="eastAsia"/>
        </w:rPr>
        <w:t>在</w:t>
      </w:r>
      <w:r>
        <w:rPr>
          <w:rFonts w:hint="eastAsia"/>
        </w:rPr>
        <w:t>Trima</w:t>
      </w:r>
      <w:r>
        <w:rPr>
          <w:rFonts w:hint="eastAsia"/>
        </w:rPr>
        <w:t>系统中对于警惕</w:t>
      </w:r>
      <w:r w:rsidR="00F77B55">
        <w:rPr>
          <w:rFonts w:hint="eastAsia"/>
        </w:rPr>
        <w:t>的响应现象是：</w:t>
      </w:r>
    </w:p>
    <w:p w:rsidR="00F77B55" w:rsidRDefault="00F77B55" w:rsidP="000960FA">
      <w:r>
        <w:rPr>
          <w:rFonts w:hint="eastAsia"/>
        </w:rPr>
        <w:t>红色</w:t>
      </w:r>
      <w:r>
        <w:rPr>
          <w:rFonts w:hint="eastAsia"/>
        </w:rPr>
        <w:t>LED</w:t>
      </w:r>
      <w:r>
        <w:rPr>
          <w:rFonts w:hint="eastAsia"/>
        </w:rPr>
        <w:t>闪烁，显示警惕信息页面</w:t>
      </w:r>
      <w:r w:rsidR="00434B77">
        <w:rPr>
          <w:rFonts w:hint="eastAsia"/>
        </w:rPr>
        <w:t>。</w:t>
      </w:r>
      <w:r w:rsidR="0048161F">
        <w:rPr>
          <w:rFonts w:hint="eastAsia"/>
        </w:rPr>
        <w:t>应该要有蜂鸣</w:t>
      </w:r>
      <w:r w:rsidR="006360E8">
        <w:rPr>
          <w:rFonts w:hint="eastAsia"/>
        </w:rPr>
        <w:t>声。</w:t>
      </w:r>
    </w:p>
    <w:p w:rsidR="00F77B55" w:rsidRDefault="00F77B55" w:rsidP="000960FA">
      <w:r>
        <w:rPr>
          <w:rFonts w:hint="eastAsia"/>
        </w:rPr>
        <w:t>对于报警信息的现象：</w:t>
      </w:r>
    </w:p>
    <w:p w:rsidR="00F77B55" w:rsidRPr="00F77B55" w:rsidRDefault="00F77B55" w:rsidP="000960FA">
      <w:r>
        <w:rPr>
          <w:rFonts w:hint="eastAsia"/>
        </w:rPr>
        <w:lastRenderedPageBreak/>
        <w:t>红色</w:t>
      </w:r>
      <w:r>
        <w:rPr>
          <w:rFonts w:hint="eastAsia"/>
        </w:rPr>
        <w:t>LED</w:t>
      </w:r>
      <w:r>
        <w:rPr>
          <w:rFonts w:hint="eastAsia"/>
        </w:rPr>
        <w:t>常亮，应该要有伴随蜂鸣器。</w:t>
      </w:r>
    </w:p>
    <w:p w:rsidR="00F77B55" w:rsidRPr="00F77B55" w:rsidRDefault="00F77B55" w:rsidP="000960FA"/>
    <w:p w:rsidR="00FD1828" w:rsidRDefault="00CC159F" w:rsidP="000960FA">
      <w:r>
        <w:rPr>
          <w:rFonts w:hint="eastAsia"/>
        </w:rPr>
        <w:t>系统信息分为</w:t>
      </w:r>
      <w:r>
        <w:rPr>
          <w:rFonts w:hint="eastAsia"/>
        </w:rPr>
        <w:t>3</w:t>
      </w:r>
      <w:r>
        <w:rPr>
          <w:rFonts w:hint="eastAsia"/>
        </w:rPr>
        <w:t>类</w:t>
      </w:r>
      <w:r w:rsidR="00C9386D">
        <w:rPr>
          <w:rFonts w:hint="eastAsia"/>
        </w:rPr>
        <w:t>，系统建议信息，警惕信息和报警信息。</w:t>
      </w:r>
      <w:r w:rsidR="008D753A">
        <w:rPr>
          <w:rFonts w:hint="eastAsia"/>
        </w:rPr>
        <w:t>我们在工控机上建立一张表来把这些信息对应的状态行信息、信息类型、出现时间、屏幕信息和可能原因</w:t>
      </w:r>
      <w:r w:rsidR="008D753A">
        <w:rPr>
          <w:rFonts w:hint="eastAsia"/>
        </w:rPr>
        <w:t>/</w:t>
      </w:r>
      <w:r w:rsidR="008D753A">
        <w:rPr>
          <w:rFonts w:hint="eastAsia"/>
        </w:rPr>
        <w:t>解决方法记录下来并且赋予每一条</w:t>
      </w:r>
      <w:r w:rsidR="008D753A">
        <w:rPr>
          <w:rFonts w:hint="eastAsia"/>
        </w:rPr>
        <w:t>Error_Code</w:t>
      </w:r>
      <w:r w:rsidR="008D753A">
        <w:rPr>
          <w:rFonts w:hint="eastAsia"/>
        </w:rPr>
        <w:t>。</w:t>
      </w:r>
    </w:p>
    <w:p w:rsidR="00CC159F" w:rsidRDefault="00FD1828" w:rsidP="00FD1828">
      <w:pPr>
        <w:ind w:firstLine="284"/>
      </w:pPr>
      <w:r>
        <w:rPr>
          <w:rFonts w:hint="eastAsia"/>
        </w:rPr>
        <w:t>中控向工控发送消息时只要包含系统消息的类别和</w:t>
      </w:r>
      <w:r>
        <w:rPr>
          <w:rFonts w:hint="eastAsia"/>
        </w:rPr>
        <w:t>Error_Code</w:t>
      </w:r>
      <w:r>
        <w:rPr>
          <w:rFonts w:hint="eastAsia"/>
        </w:rPr>
        <w:t>就行了。</w:t>
      </w:r>
    </w:p>
    <w:p w:rsidR="00A45302" w:rsidRDefault="00A45302" w:rsidP="00FD1828">
      <w:pPr>
        <w:ind w:firstLine="284"/>
      </w:pPr>
      <w:r>
        <w:rPr>
          <w:rFonts w:hint="eastAsia"/>
        </w:rPr>
        <w:t>系统监控主要是对流速和传感器的监控，此部分建议放在中控中，工控只负责在监控到异常以后提示用户。</w:t>
      </w:r>
    </w:p>
    <w:p w:rsidR="00E851BF" w:rsidRDefault="00E851BF" w:rsidP="00FD1828">
      <w:pPr>
        <w:ind w:firstLine="284"/>
      </w:pPr>
    </w:p>
    <w:tbl>
      <w:tblPr>
        <w:tblStyle w:val="af3"/>
        <w:tblW w:w="0" w:type="auto"/>
        <w:tblLook w:val="04A0" w:firstRow="1" w:lastRow="0" w:firstColumn="1" w:lastColumn="0" w:noHBand="0" w:noVBand="1"/>
      </w:tblPr>
      <w:tblGrid>
        <w:gridCol w:w="3227"/>
        <w:gridCol w:w="3118"/>
      </w:tblGrid>
      <w:tr w:rsidR="003B109C" w:rsidTr="003B109C">
        <w:tc>
          <w:tcPr>
            <w:tcW w:w="3227" w:type="dxa"/>
          </w:tcPr>
          <w:p w:rsidR="003B109C" w:rsidRDefault="003B109C" w:rsidP="00CC159F">
            <w:r>
              <w:rPr>
                <w:rFonts w:hint="eastAsia"/>
              </w:rPr>
              <w:t>字段</w:t>
            </w:r>
          </w:p>
        </w:tc>
        <w:tc>
          <w:tcPr>
            <w:tcW w:w="3118" w:type="dxa"/>
          </w:tcPr>
          <w:p w:rsidR="003B109C" w:rsidRDefault="003B109C" w:rsidP="00CC159F">
            <w:r>
              <w:rPr>
                <w:rFonts w:hint="eastAsia"/>
              </w:rPr>
              <w:t>描述</w:t>
            </w:r>
          </w:p>
        </w:tc>
      </w:tr>
      <w:tr w:rsidR="003B109C" w:rsidTr="003B109C">
        <w:tc>
          <w:tcPr>
            <w:tcW w:w="3227" w:type="dxa"/>
          </w:tcPr>
          <w:p w:rsidR="003B109C" w:rsidRDefault="003B109C" w:rsidP="00CC159F">
            <w:r>
              <w:rPr>
                <w:rFonts w:hint="eastAsia"/>
              </w:rPr>
              <w:t>Error_Code</w:t>
            </w:r>
          </w:p>
        </w:tc>
        <w:tc>
          <w:tcPr>
            <w:tcW w:w="3118" w:type="dxa"/>
          </w:tcPr>
          <w:p w:rsidR="003B109C" w:rsidRDefault="003B109C" w:rsidP="00CC159F">
            <w:r>
              <w:rPr>
                <w:rFonts w:hint="eastAsia"/>
              </w:rPr>
              <w:t>唯一标识系统信息</w:t>
            </w:r>
          </w:p>
        </w:tc>
      </w:tr>
      <w:tr w:rsidR="003B109C" w:rsidTr="003B109C">
        <w:tc>
          <w:tcPr>
            <w:tcW w:w="3227" w:type="dxa"/>
          </w:tcPr>
          <w:p w:rsidR="003B109C" w:rsidRDefault="007454CB" w:rsidP="00CC159F">
            <w:r>
              <w:rPr>
                <w:rFonts w:hint="eastAsia"/>
              </w:rPr>
              <w:t>Status_Msg</w:t>
            </w:r>
          </w:p>
        </w:tc>
        <w:tc>
          <w:tcPr>
            <w:tcW w:w="3118" w:type="dxa"/>
          </w:tcPr>
          <w:p w:rsidR="007454CB" w:rsidRDefault="007454CB" w:rsidP="00CC159F">
            <w:r>
              <w:rPr>
                <w:rFonts w:hint="eastAsia"/>
              </w:rPr>
              <w:t>状态行信息</w:t>
            </w:r>
          </w:p>
        </w:tc>
      </w:tr>
      <w:tr w:rsidR="007454CB" w:rsidTr="003B109C">
        <w:tc>
          <w:tcPr>
            <w:tcW w:w="3227" w:type="dxa"/>
          </w:tcPr>
          <w:p w:rsidR="007454CB" w:rsidRDefault="007454CB" w:rsidP="00CC159F">
            <w:r>
              <w:rPr>
                <w:rFonts w:hint="eastAsia"/>
              </w:rPr>
              <w:t>Msg_Type</w:t>
            </w:r>
          </w:p>
        </w:tc>
        <w:tc>
          <w:tcPr>
            <w:tcW w:w="3118" w:type="dxa"/>
          </w:tcPr>
          <w:p w:rsidR="007454CB" w:rsidRDefault="007454CB" w:rsidP="00CC159F">
            <w:r>
              <w:rPr>
                <w:rFonts w:hint="eastAsia"/>
              </w:rPr>
              <w:t>信息类型</w:t>
            </w:r>
          </w:p>
        </w:tc>
      </w:tr>
      <w:tr w:rsidR="007454CB" w:rsidTr="003B109C">
        <w:tc>
          <w:tcPr>
            <w:tcW w:w="3227" w:type="dxa"/>
          </w:tcPr>
          <w:p w:rsidR="007454CB" w:rsidRDefault="007454CB" w:rsidP="00CC159F">
            <w:r>
              <w:rPr>
                <w:rFonts w:hint="eastAsia"/>
              </w:rPr>
              <w:t>Occur_Step</w:t>
            </w:r>
          </w:p>
        </w:tc>
        <w:tc>
          <w:tcPr>
            <w:tcW w:w="3118" w:type="dxa"/>
          </w:tcPr>
          <w:p w:rsidR="007454CB" w:rsidRDefault="007454CB" w:rsidP="00CC159F">
            <w:r>
              <w:rPr>
                <w:rFonts w:hint="eastAsia"/>
              </w:rPr>
              <w:t>出现时间</w:t>
            </w:r>
          </w:p>
        </w:tc>
      </w:tr>
      <w:tr w:rsidR="007454CB" w:rsidTr="003B109C">
        <w:tc>
          <w:tcPr>
            <w:tcW w:w="3227" w:type="dxa"/>
          </w:tcPr>
          <w:p w:rsidR="007454CB" w:rsidRDefault="007454CB" w:rsidP="00CC159F">
            <w:r>
              <w:rPr>
                <w:rFonts w:hint="eastAsia"/>
              </w:rPr>
              <w:t>Screen_Msg</w:t>
            </w:r>
          </w:p>
        </w:tc>
        <w:tc>
          <w:tcPr>
            <w:tcW w:w="3118" w:type="dxa"/>
          </w:tcPr>
          <w:p w:rsidR="007454CB" w:rsidRDefault="007454CB" w:rsidP="00CC159F">
            <w:r>
              <w:rPr>
                <w:rFonts w:hint="eastAsia"/>
              </w:rPr>
              <w:t>屏幕信息</w:t>
            </w:r>
          </w:p>
        </w:tc>
      </w:tr>
      <w:tr w:rsidR="007454CB" w:rsidTr="003B109C">
        <w:tc>
          <w:tcPr>
            <w:tcW w:w="3227" w:type="dxa"/>
          </w:tcPr>
          <w:p w:rsidR="007454CB" w:rsidRDefault="007454CB" w:rsidP="00CC159F">
            <w:r>
              <w:rPr>
                <w:rFonts w:hint="eastAsia"/>
              </w:rPr>
              <w:t>Cause_Advice</w:t>
            </w:r>
          </w:p>
        </w:tc>
        <w:tc>
          <w:tcPr>
            <w:tcW w:w="3118" w:type="dxa"/>
          </w:tcPr>
          <w:p w:rsidR="007454CB" w:rsidRDefault="007454CB" w:rsidP="00CC159F">
            <w:r>
              <w:rPr>
                <w:rFonts w:hint="eastAsia"/>
              </w:rPr>
              <w:t>原因和处理</w:t>
            </w:r>
          </w:p>
        </w:tc>
      </w:tr>
    </w:tbl>
    <w:p w:rsidR="003B109C" w:rsidRDefault="00FF0546" w:rsidP="00CC159F">
      <w:r>
        <w:rPr>
          <w:rFonts w:hint="eastAsia"/>
        </w:rPr>
        <w:t>具体的表字段不再一一加入。</w:t>
      </w:r>
    </w:p>
    <w:p w:rsidR="005C552F" w:rsidRDefault="005C552F" w:rsidP="005C552F">
      <w:pPr>
        <w:pStyle w:val="2"/>
      </w:pPr>
      <w:bookmarkStart w:id="133" w:name="_Toc362251550"/>
      <w:r>
        <w:rPr>
          <w:rFonts w:hint="eastAsia"/>
        </w:rPr>
        <w:t>界面描述</w:t>
      </w:r>
      <w:bookmarkEnd w:id="133"/>
    </w:p>
    <w:p w:rsidR="00ED0648" w:rsidRDefault="00ED0648" w:rsidP="00ED0648">
      <w:r>
        <w:rPr>
          <w:rFonts w:hint="eastAsia"/>
        </w:rPr>
        <w:t>建议信息见操作手册</w:t>
      </w:r>
      <w:r>
        <w:rPr>
          <w:rFonts w:hint="eastAsia"/>
        </w:rPr>
        <w:t>6-3</w:t>
      </w:r>
      <w:r>
        <w:rPr>
          <w:rFonts w:hint="eastAsia"/>
        </w:rPr>
        <w:t>，目前视频资料中没有找到</w:t>
      </w:r>
    </w:p>
    <w:p w:rsidR="007F69F0" w:rsidRDefault="00ED0648" w:rsidP="00ED0648">
      <w:r>
        <w:rPr>
          <w:rFonts w:hint="eastAsia"/>
        </w:rPr>
        <w:t>警惕信息界面</w:t>
      </w:r>
    </w:p>
    <w:p w:rsidR="007F69F0" w:rsidRDefault="007F69F0" w:rsidP="007F69F0">
      <w:pPr>
        <w:pStyle w:val="ab"/>
        <w:numPr>
          <w:ilvl w:val="3"/>
          <w:numId w:val="15"/>
        </w:numPr>
      </w:pPr>
      <w:r>
        <w:rPr>
          <w:rFonts w:hint="eastAsia"/>
        </w:rPr>
        <w:t>状态栏采用红色背景，状态信息用黄色字体</w:t>
      </w:r>
    </w:p>
    <w:p w:rsidR="007F69F0" w:rsidRDefault="007F69F0" w:rsidP="007F69F0">
      <w:pPr>
        <w:pStyle w:val="ab"/>
        <w:numPr>
          <w:ilvl w:val="3"/>
          <w:numId w:val="15"/>
        </w:numPr>
      </w:pPr>
      <w:r>
        <w:rPr>
          <w:rFonts w:hint="eastAsia"/>
        </w:rPr>
        <w:t>停止运行和声音关闭按钮使用红色背景</w:t>
      </w:r>
    </w:p>
    <w:p w:rsidR="00ED0648" w:rsidRDefault="00ED0648" w:rsidP="00ED0648">
      <w:r>
        <w:rPr>
          <w:noProof/>
        </w:rPr>
        <w:drawing>
          <wp:inline distT="0" distB="0" distL="0" distR="0">
            <wp:extent cx="4467225" cy="3419475"/>
            <wp:effectExtent l="0" t="0" r="9525" b="952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4467225" cy="3419475"/>
                    </a:xfrm>
                    <a:prstGeom prst="rect">
                      <a:avLst/>
                    </a:prstGeom>
                  </pic:spPr>
                </pic:pic>
              </a:graphicData>
            </a:graphic>
          </wp:inline>
        </w:drawing>
      </w:r>
    </w:p>
    <w:p w:rsidR="00ED0648" w:rsidRDefault="00ED0648" w:rsidP="00ED0648">
      <w:r>
        <w:rPr>
          <w:rFonts w:hint="eastAsia"/>
        </w:rPr>
        <w:t>报警信息的界面见操作手册</w:t>
      </w:r>
      <w:r>
        <w:rPr>
          <w:rFonts w:hint="eastAsia"/>
        </w:rPr>
        <w:t>6-9</w:t>
      </w:r>
      <w:r>
        <w:rPr>
          <w:rFonts w:hint="eastAsia"/>
        </w:rPr>
        <w:t>，目前资料没有找到</w:t>
      </w:r>
    </w:p>
    <w:p w:rsidR="003B2380" w:rsidRDefault="003B2380" w:rsidP="00ED0648"/>
    <w:p w:rsidR="003B2380" w:rsidRDefault="003B2380">
      <w:pPr>
        <w:spacing w:after="200" w:line="276" w:lineRule="auto"/>
      </w:pPr>
      <w:r>
        <w:br w:type="page"/>
      </w:r>
    </w:p>
    <w:p w:rsidR="003B2380" w:rsidRDefault="003B2380" w:rsidP="006425B1">
      <w:pPr>
        <w:pStyle w:val="1"/>
        <w:rPr>
          <w:ins w:id="134" w:author="Admin" w:date="2013-07-08T19:58:00Z"/>
        </w:rPr>
      </w:pPr>
      <w:bookmarkStart w:id="135" w:name="_Toc362251551"/>
      <w:bookmarkStart w:id="136" w:name="_Toc359251303"/>
      <w:r>
        <w:rPr>
          <w:rFonts w:hint="eastAsia"/>
        </w:rPr>
        <w:lastRenderedPageBreak/>
        <w:t>附录</w:t>
      </w:r>
      <w:r>
        <w:rPr>
          <w:rFonts w:hint="eastAsia"/>
        </w:rPr>
        <w:t>-</w:t>
      </w:r>
      <w:r>
        <w:rPr>
          <w:rFonts w:hint="eastAsia"/>
        </w:rPr>
        <w:t>系统信息</w:t>
      </w:r>
      <w:bookmarkEnd w:id="135"/>
    </w:p>
    <w:p w:rsidR="009C44E5" w:rsidRDefault="009C44E5">
      <w:pPr>
        <w:ind w:left="454"/>
        <w:rPr>
          <w:ins w:id="137" w:author="Admin" w:date="2013-07-08T20:00:00Z"/>
        </w:rPr>
        <w:pPrChange w:id="138" w:author="Admin" w:date="2013-07-08T19:58:00Z">
          <w:pPr>
            <w:pStyle w:val="1"/>
          </w:pPr>
        </w:pPrChange>
      </w:pPr>
    </w:p>
    <w:p w:rsidR="009C44E5" w:rsidRDefault="00C371C7">
      <w:pPr>
        <w:rPr>
          <w:ins w:id="139" w:author="Admin" w:date="2013-07-08T19:58:00Z"/>
        </w:rPr>
        <w:pPrChange w:id="140" w:author="Admin" w:date="2013-07-08T20:00:00Z">
          <w:pPr>
            <w:pStyle w:val="1"/>
          </w:pPr>
        </w:pPrChange>
      </w:pPr>
      <w:ins w:id="141" w:author="Admin" w:date="2013-07-08T20:00:00Z">
        <w:r>
          <w:rPr>
            <w:rFonts w:hint="eastAsia"/>
          </w:rPr>
          <w:t>根据</w:t>
        </w:r>
      </w:ins>
      <w:ins w:id="142" w:author="Admin" w:date="2013-07-08T20:01:00Z">
        <w:r>
          <w:rPr>
            <w:rFonts w:hint="eastAsia"/>
          </w:rPr>
          <w:t>功能，平台的选型和开发工具的选取；</w:t>
        </w:r>
      </w:ins>
    </w:p>
    <w:p w:rsidR="009C44E5" w:rsidRDefault="00C371C7">
      <w:pPr>
        <w:rPr>
          <w:ins w:id="143" w:author="Admin" w:date="2013-07-08T19:58:00Z"/>
        </w:rPr>
        <w:pPrChange w:id="144" w:author="Admin" w:date="2013-07-08T19:58:00Z">
          <w:pPr>
            <w:pStyle w:val="1"/>
          </w:pPr>
        </w:pPrChange>
      </w:pPr>
      <w:ins w:id="145" w:author="Admin" w:date="2013-07-08T19:58:00Z">
        <w:r>
          <w:rPr>
            <w:rFonts w:hint="eastAsia"/>
          </w:rPr>
          <w:t>上位和中控的指令制定，参数提取</w:t>
        </w:r>
      </w:ins>
      <w:ins w:id="146" w:author="Admin" w:date="2013-07-08T19:59:00Z">
        <w:r>
          <w:rPr>
            <w:rFonts w:hint="eastAsia"/>
          </w:rPr>
          <w:t>；</w:t>
        </w:r>
      </w:ins>
      <w:ins w:id="147" w:author="Admin" w:date="2013-07-08T20:01:00Z">
        <w:r w:rsidR="0044601F">
          <w:rPr>
            <w:rFonts w:hint="eastAsia"/>
          </w:rPr>
          <w:t>（建议按照功能和流程阶段分类制定，并预留扩展）</w:t>
        </w:r>
      </w:ins>
    </w:p>
    <w:p w:rsidR="009C44E5" w:rsidRDefault="00C371C7">
      <w:pPr>
        <w:rPr>
          <w:ins w:id="148" w:author="Admin" w:date="2013-07-08T19:59:00Z"/>
        </w:rPr>
        <w:pPrChange w:id="149" w:author="Admin" w:date="2013-07-08T19:58:00Z">
          <w:pPr>
            <w:pStyle w:val="1"/>
          </w:pPr>
        </w:pPrChange>
      </w:pPr>
      <w:ins w:id="150" w:author="Admin" w:date="2013-07-08T19:59:00Z">
        <w:r>
          <w:rPr>
            <w:rFonts w:hint="eastAsia"/>
          </w:rPr>
          <w:t>上位的事件相应方式；</w:t>
        </w:r>
      </w:ins>
    </w:p>
    <w:p w:rsidR="009C44E5" w:rsidRDefault="00C371C7">
      <w:pPr>
        <w:rPr>
          <w:ins w:id="151" w:author="Admin" w:date="2013-07-08T20:00:00Z"/>
        </w:rPr>
        <w:pPrChange w:id="152" w:author="Admin" w:date="2013-07-08T19:58:00Z">
          <w:pPr>
            <w:pStyle w:val="1"/>
          </w:pPr>
        </w:pPrChange>
      </w:pPr>
      <w:ins w:id="153" w:author="Admin" w:date="2013-07-08T19:59:00Z">
        <w:r>
          <w:rPr>
            <w:rFonts w:hint="eastAsia"/>
          </w:rPr>
          <w:t>界面类的建立，输入和</w:t>
        </w:r>
      </w:ins>
      <w:ins w:id="154" w:author="Admin" w:date="2013-07-08T20:00:00Z">
        <w:r>
          <w:rPr>
            <w:rFonts w:hint="eastAsia"/>
          </w:rPr>
          <w:t>输出是什么；</w:t>
        </w:r>
      </w:ins>
    </w:p>
    <w:p w:rsidR="009C44E5" w:rsidRDefault="00C371C7">
      <w:pPr>
        <w:rPr>
          <w:ins w:id="155" w:author="Admin" w:date="2013-07-08T20:00:00Z"/>
        </w:rPr>
        <w:pPrChange w:id="156" w:author="Admin" w:date="2013-07-08T19:58:00Z">
          <w:pPr>
            <w:pStyle w:val="1"/>
          </w:pPr>
        </w:pPrChange>
      </w:pPr>
      <w:ins w:id="157" w:author="Admin" w:date="2013-07-08T20:00:00Z">
        <w:r>
          <w:rPr>
            <w:rFonts w:hint="eastAsia"/>
          </w:rPr>
          <w:t>结构目录的搭建</w:t>
        </w:r>
      </w:ins>
    </w:p>
    <w:p w:rsidR="009C44E5" w:rsidRDefault="00C371C7">
      <w:pPr>
        <w:rPr>
          <w:ins w:id="158" w:author="Admin" w:date="2013-07-08T20:00:00Z"/>
        </w:rPr>
        <w:pPrChange w:id="159" w:author="Admin" w:date="2013-07-08T19:58:00Z">
          <w:pPr>
            <w:pStyle w:val="1"/>
          </w:pPr>
        </w:pPrChange>
      </w:pPr>
      <w:ins w:id="160" w:author="Admin" w:date="2013-07-08T20:00:00Z">
        <w:r>
          <w:rPr>
            <w:rFonts w:hint="eastAsia"/>
          </w:rPr>
          <w:t>技术点总结和突破（比如多语言支持等）</w:t>
        </w:r>
      </w:ins>
    </w:p>
    <w:p w:rsidR="009C44E5" w:rsidRDefault="00C371C7">
      <w:pPr>
        <w:rPr>
          <w:ins w:id="161" w:author="Admin" w:date="2013-07-08T20:00:00Z"/>
        </w:rPr>
        <w:pPrChange w:id="162" w:author="Admin" w:date="2013-07-08T19:58:00Z">
          <w:pPr>
            <w:pStyle w:val="1"/>
          </w:pPr>
        </w:pPrChange>
      </w:pPr>
      <w:ins w:id="163" w:author="Admin" w:date="2013-07-08T20:00:00Z">
        <w:r>
          <w:rPr>
            <w:rFonts w:hint="eastAsia"/>
          </w:rPr>
          <w:t>UI</w:t>
        </w:r>
        <w:r>
          <w:rPr>
            <w:rFonts w:hint="eastAsia"/>
          </w:rPr>
          <w:t>的准备；</w:t>
        </w:r>
      </w:ins>
    </w:p>
    <w:p w:rsidR="009C44E5" w:rsidRDefault="009C44E5">
      <w:pPr>
        <w:pPrChange w:id="164" w:author="Admin" w:date="2013-07-08T19:58:00Z">
          <w:pPr>
            <w:pStyle w:val="1"/>
          </w:pPr>
        </w:pPrChange>
      </w:pPr>
    </w:p>
    <w:p w:rsidR="003B2380" w:rsidRDefault="003B2380" w:rsidP="003B2380">
      <w:pPr>
        <w:pStyle w:val="2"/>
        <w:widowControl w:val="0"/>
        <w:tabs>
          <w:tab w:val="left" w:pos="576"/>
        </w:tabs>
        <w:spacing w:before="240" w:after="240" w:line="360" w:lineRule="auto"/>
        <w:ind w:left="576" w:hanging="576"/>
        <w:jc w:val="both"/>
      </w:pPr>
      <w:bookmarkStart w:id="165" w:name="_Toc362251552"/>
      <w:r>
        <w:rPr>
          <w:rFonts w:hint="eastAsia"/>
        </w:rPr>
        <w:t>抗凝剂状态检测：（抗凝剂状态传感器）</w:t>
      </w:r>
      <w:bookmarkEnd w:id="136"/>
      <w:bookmarkEnd w:id="165"/>
    </w:p>
    <w:tbl>
      <w:tblPr>
        <w:tblW w:w="0" w:type="auto"/>
        <w:tblInd w:w="4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99"/>
        <w:gridCol w:w="1586"/>
        <w:gridCol w:w="1626"/>
        <w:gridCol w:w="1691"/>
        <w:gridCol w:w="1600"/>
      </w:tblGrid>
      <w:tr w:rsidR="003B2380" w:rsidRPr="0015770F" w:rsidTr="00B746C3">
        <w:tc>
          <w:tcPr>
            <w:tcW w:w="1761" w:type="dxa"/>
            <w:shd w:val="clear" w:color="auto" w:fill="auto"/>
          </w:tcPr>
          <w:p w:rsidR="003B2380" w:rsidRPr="0015770F" w:rsidRDefault="003B2380" w:rsidP="00B746C3">
            <w:pPr>
              <w:rPr>
                <w:rFonts w:ascii="宋体" w:hAnsi="宋体"/>
              </w:rPr>
            </w:pPr>
            <w:r w:rsidRPr="0015770F">
              <w:rPr>
                <w:rFonts w:ascii="宋体" w:hAnsi="宋体" w:hint="eastAsia"/>
              </w:rPr>
              <w:t>检测内容</w:t>
            </w:r>
          </w:p>
        </w:tc>
        <w:tc>
          <w:tcPr>
            <w:tcW w:w="1716" w:type="dxa"/>
            <w:shd w:val="clear" w:color="auto" w:fill="auto"/>
          </w:tcPr>
          <w:p w:rsidR="003B2380" w:rsidRPr="0015770F" w:rsidRDefault="003B2380" w:rsidP="00B746C3">
            <w:pPr>
              <w:rPr>
                <w:rFonts w:ascii="宋体" w:hAnsi="宋体"/>
              </w:rPr>
            </w:pPr>
            <w:r w:rsidRPr="0015770F">
              <w:rPr>
                <w:rFonts w:ascii="宋体" w:hAnsi="宋体" w:hint="eastAsia"/>
              </w:rPr>
              <w:t>故障</w:t>
            </w:r>
          </w:p>
        </w:tc>
        <w:tc>
          <w:tcPr>
            <w:tcW w:w="1761" w:type="dxa"/>
            <w:shd w:val="clear" w:color="auto" w:fill="auto"/>
          </w:tcPr>
          <w:p w:rsidR="003B2380" w:rsidRPr="0015770F" w:rsidRDefault="003B2380" w:rsidP="00B746C3">
            <w:pPr>
              <w:rPr>
                <w:rFonts w:ascii="宋体" w:hAnsi="宋体"/>
              </w:rPr>
            </w:pPr>
            <w:r w:rsidRPr="0015770F">
              <w:rPr>
                <w:rFonts w:ascii="宋体" w:hAnsi="宋体" w:hint="eastAsia"/>
              </w:rPr>
              <w:t>检测时期</w:t>
            </w:r>
          </w:p>
        </w:tc>
        <w:tc>
          <w:tcPr>
            <w:tcW w:w="1866" w:type="dxa"/>
            <w:shd w:val="clear" w:color="auto" w:fill="auto"/>
          </w:tcPr>
          <w:p w:rsidR="003B2380" w:rsidRPr="0015770F" w:rsidRDefault="003B2380" w:rsidP="00B746C3">
            <w:pPr>
              <w:rPr>
                <w:rFonts w:ascii="宋体" w:hAnsi="宋体"/>
              </w:rPr>
            </w:pPr>
            <w:r w:rsidRPr="0015770F">
              <w:rPr>
                <w:rFonts w:ascii="宋体" w:hAnsi="宋体" w:hint="eastAsia"/>
              </w:rPr>
              <w:t>现象</w:t>
            </w:r>
          </w:p>
        </w:tc>
        <w:tc>
          <w:tcPr>
            <w:tcW w:w="1762" w:type="dxa"/>
            <w:shd w:val="clear" w:color="auto" w:fill="auto"/>
          </w:tcPr>
          <w:p w:rsidR="003B2380" w:rsidRPr="0015770F" w:rsidRDefault="003B2380" w:rsidP="00B746C3">
            <w:pPr>
              <w:rPr>
                <w:rFonts w:ascii="宋体" w:hAnsi="宋体"/>
              </w:rPr>
            </w:pPr>
            <w:r w:rsidRPr="0015770F">
              <w:rPr>
                <w:rFonts w:ascii="宋体" w:hAnsi="宋体" w:hint="eastAsia"/>
              </w:rPr>
              <w:t>级别</w:t>
            </w:r>
          </w:p>
        </w:tc>
      </w:tr>
      <w:tr w:rsidR="003B2380" w:rsidRPr="0015770F" w:rsidTr="00B746C3">
        <w:tc>
          <w:tcPr>
            <w:tcW w:w="1761" w:type="dxa"/>
            <w:shd w:val="clear" w:color="auto" w:fill="auto"/>
          </w:tcPr>
          <w:p w:rsidR="003B2380" w:rsidRPr="0015770F" w:rsidRDefault="003B2380" w:rsidP="00B746C3">
            <w:pPr>
              <w:rPr>
                <w:rFonts w:ascii="宋体" w:hAnsi="宋体"/>
              </w:rPr>
            </w:pPr>
            <w:r w:rsidRPr="0015770F">
              <w:rPr>
                <w:rFonts w:ascii="宋体" w:hAnsi="宋体" w:hint="eastAsia"/>
              </w:rPr>
              <w:t>抗凝剂检测传感器</w:t>
            </w:r>
          </w:p>
        </w:tc>
        <w:tc>
          <w:tcPr>
            <w:tcW w:w="1716" w:type="dxa"/>
            <w:shd w:val="clear" w:color="auto" w:fill="auto"/>
          </w:tcPr>
          <w:p w:rsidR="003B2380" w:rsidRPr="0015770F" w:rsidRDefault="003B2380" w:rsidP="00B746C3">
            <w:pPr>
              <w:rPr>
                <w:rFonts w:ascii="宋体" w:hAnsi="宋体"/>
              </w:rPr>
            </w:pPr>
            <w:r w:rsidRPr="0015770F">
              <w:rPr>
                <w:rFonts w:ascii="宋体" w:hAnsi="宋体" w:hint="eastAsia"/>
              </w:rPr>
              <w:t>抗凝剂灌注故障</w:t>
            </w:r>
          </w:p>
        </w:tc>
        <w:tc>
          <w:tcPr>
            <w:tcW w:w="1761" w:type="dxa"/>
            <w:shd w:val="clear" w:color="auto" w:fill="auto"/>
          </w:tcPr>
          <w:p w:rsidR="003B2380" w:rsidRPr="0015770F" w:rsidRDefault="003B2380" w:rsidP="00B746C3">
            <w:pPr>
              <w:rPr>
                <w:rFonts w:ascii="宋体" w:hAnsi="宋体"/>
              </w:rPr>
            </w:pPr>
            <w:r w:rsidRPr="0015770F">
              <w:rPr>
                <w:rFonts w:ascii="宋体" w:hAnsi="宋体" w:hint="eastAsia"/>
              </w:rPr>
              <w:t>抗凝剂灌注</w:t>
            </w:r>
          </w:p>
        </w:tc>
        <w:tc>
          <w:tcPr>
            <w:tcW w:w="1866" w:type="dxa"/>
            <w:shd w:val="clear" w:color="auto" w:fill="auto"/>
          </w:tcPr>
          <w:p w:rsidR="003B2380" w:rsidRPr="0015770F" w:rsidRDefault="003B2380" w:rsidP="00B746C3">
            <w:pPr>
              <w:rPr>
                <w:rFonts w:ascii="宋体" w:hAnsi="宋体"/>
              </w:rPr>
            </w:pPr>
            <w:r w:rsidRPr="0015770F">
              <w:rPr>
                <w:rFonts w:ascii="宋体" w:hAnsi="宋体" w:hint="eastAsia"/>
              </w:rPr>
              <w:t>抗凝剂检测器未检测到液体</w:t>
            </w:r>
          </w:p>
        </w:tc>
        <w:tc>
          <w:tcPr>
            <w:tcW w:w="1762" w:type="dxa"/>
            <w:shd w:val="clear" w:color="auto" w:fill="auto"/>
          </w:tcPr>
          <w:p w:rsidR="003B2380" w:rsidRPr="0015770F" w:rsidRDefault="003B2380" w:rsidP="00B746C3">
            <w:pPr>
              <w:rPr>
                <w:rFonts w:ascii="宋体" w:hAnsi="宋体"/>
              </w:rPr>
            </w:pPr>
            <w:r w:rsidRPr="0015770F">
              <w:rPr>
                <w:rFonts w:ascii="宋体" w:hAnsi="宋体" w:hint="eastAsia"/>
              </w:rPr>
              <w:t>报警</w:t>
            </w:r>
          </w:p>
        </w:tc>
      </w:tr>
      <w:tr w:rsidR="003B2380" w:rsidRPr="0015770F" w:rsidTr="00B746C3">
        <w:tc>
          <w:tcPr>
            <w:tcW w:w="1761" w:type="dxa"/>
            <w:shd w:val="clear" w:color="auto" w:fill="auto"/>
          </w:tcPr>
          <w:p w:rsidR="003B2380" w:rsidRPr="0015770F" w:rsidRDefault="003B2380" w:rsidP="00B746C3">
            <w:pPr>
              <w:rPr>
                <w:rFonts w:ascii="宋体" w:hAnsi="宋体"/>
              </w:rPr>
            </w:pPr>
            <w:r w:rsidRPr="0015770F">
              <w:rPr>
                <w:rFonts w:ascii="宋体" w:hAnsi="宋体" w:hint="eastAsia"/>
              </w:rPr>
              <w:t>抗凝剂检测传感器</w:t>
            </w:r>
          </w:p>
        </w:tc>
        <w:tc>
          <w:tcPr>
            <w:tcW w:w="1716" w:type="dxa"/>
            <w:shd w:val="clear" w:color="auto" w:fill="auto"/>
          </w:tcPr>
          <w:p w:rsidR="003B2380" w:rsidRPr="0015770F" w:rsidRDefault="003B2380" w:rsidP="00B746C3">
            <w:pPr>
              <w:rPr>
                <w:rFonts w:ascii="宋体" w:hAnsi="宋体"/>
              </w:rPr>
            </w:pPr>
            <w:r w:rsidRPr="0015770F">
              <w:rPr>
                <w:rFonts w:ascii="宋体" w:hAnsi="宋体" w:hint="eastAsia"/>
              </w:rPr>
              <w:t>抗凝剂传感器中检测到空气</w:t>
            </w:r>
          </w:p>
        </w:tc>
        <w:tc>
          <w:tcPr>
            <w:tcW w:w="1761" w:type="dxa"/>
            <w:shd w:val="clear" w:color="auto" w:fill="auto"/>
          </w:tcPr>
          <w:p w:rsidR="003B2380" w:rsidRPr="0015770F" w:rsidRDefault="003B2380" w:rsidP="00B746C3">
            <w:pPr>
              <w:rPr>
                <w:rFonts w:ascii="宋体" w:hAnsi="宋体"/>
              </w:rPr>
            </w:pPr>
            <w:r w:rsidRPr="0015770F">
              <w:rPr>
                <w:rFonts w:ascii="宋体" w:hAnsi="宋体" w:hint="eastAsia"/>
              </w:rPr>
              <w:t>抗凝剂灌注、运行</w:t>
            </w:r>
          </w:p>
        </w:tc>
        <w:tc>
          <w:tcPr>
            <w:tcW w:w="1866" w:type="dxa"/>
            <w:shd w:val="clear" w:color="auto" w:fill="auto"/>
          </w:tcPr>
          <w:p w:rsidR="003B2380" w:rsidRPr="0015770F" w:rsidRDefault="003B2380" w:rsidP="00B746C3">
            <w:pPr>
              <w:rPr>
                <w:rFonts w:ascii="宋体" w:hAnsi="宋体"/>
              </w:rPr>
            </w:pPr>
            <w:r w:rsidRPr="0015770F">
              <w:rPr>
                <w:rFonts w:ascii="宋体" w:hAnsi="宋体" w:hint="eastAsia"/>
              </w:rPr>
              <w:t>抗凝剂传感器中检测到空气</w:t>
            </w:r>
          </w:p>
        </w:tc>
        <w:tc>
          <w:tcPr>
            <w:tcW w:w="1762" w:type="dxa"/>
            <w:shd w:val="clear" w:color="auto" w:fill="auto"/>
          </w:tcPr>
          <w:p w:rsidR="003B2380" w:rsidRPr="0015770F" w:rsidRDefault="003B2380" w:rsidP="00B746C3">
            <w:pPr>
              <w:rPr>
                <w:rFonts w:ascii="宋体" w:hAnsi="宋体"/>
              </w:rPr>
            </w:pPr>
            <w:r w:rsidRPr="0015770F">
              <w:rPr>
                <w:rFonts w:ascii="宋体" w:hAnsi="宋体" w:hint="eastAsia"/>
              </w:rPr>
              <w:t>警惕</w:t>
            </w:r>
          </w:p>
        </w:tc>
      </w:tr>
      <w:tr w:rsidR="003B2380" w:rsidRPr="0015770F" w:rsidTr="00B746C3">
        <w:tc>
          <w:tcPr>
            <w:tcW w:w="1761" w:type="dxa"/>
            <w:shd w:val="clear" w:color="auto" w:fill="auto"/>
          </w:tcPr>
          <w:p w:rsidR="003B2380" w:rsidRPr="0015770F" w:rsidRDefault="003B2380" w:rsidP="00B746C3">
            <w:pPr>
              <w:rPr>
                <w:rFonts w:ascii="宋体" w:hAnsi="宋体"/>
              </w:rPr>
            </w:pPr>
            <w:r w:rsidRPr="0015770F">
              <w:rPr>
                <w:rFonts w:ascii="宋体" w:hAnsi="宋体" w:hint="eastAsia"/>
              </w:rPr>
              <w:t>抗凝剂泵</w:t>
            </w:r>
          </w:p>
        </w:tc>
        <w:tc>
          <w:tcPr>
            <w:tcW w:w="1716" w:type="dxa"/>
            <w:shd w:val="clear" w:color="auto" w:fill="auto"/>
          </w:tcPr>
          <w:p w:rsidR="003B2380" w:rsidRPr="0015770F" w:rsidRDefault="003B2380" w:rsidP="00B746C3">
            <w:pPr>
              <w:rPr>
                <w:rFonts w:ascii="宋体" w:hAnsi="宋体"/>
              </w:rPr>
            </w:pPr>
            <w:r w:rsidRPr="0015770F">
              <w:rPr>
                <w:rFonts w:ascii="宋体" w:hAnsi="宋体" w:hint="eastAsia"/>
              </w:rPr>
              <w:t>抗凝剂泵运行故障</w:t>
            </w:r>
          </w:p>
        </w:tc>
        <w:tc>
          <w:tcPr>
            <w:tcW w:w="1761" w:type="dxa"/>
            <w:shd w:val="clear" w:color="auto" w:fill="auto"/>
          </w:tcPr>
          <w:p w:rsidR="003B2380" w:rsidRPr="0015770F" w:rsidRDefault="003B2380" w:rsidP="00B746C3">
            <w:pPr>
              <w:rPr>
                <w:rFonts w:ascii="宋体" w:hAnsi="宋体"/>
              </w:rPr>
            </w:pPr>
            <w:r w:rsidRPr="0015770F">
              <w:rPr>
                <w:rFonts w:ascii="宋体" w:hAnsi="宋体" w:hint="eastAsia"/>
              </w:rPr>
              <w:t>上电、装载系统、运行期间</w:t>
            </w:r>
          </w:p>
        </w:tc>
        <w:tc>
          <w:tcPr>
            <w:tcW w:w="1866" w:type="dxa"/>
            <w:shd w:val="clear" w:color="auto" w:fill="auto"/>
          </w:tcPr>
          <w:p w:rsidR="003B2380" w:rsidRPr="0015770F" w:rsidRDefault="003B2380" w:rsidP="00B746C3">
            <w:pPr>
              <w:rPr>
                <w:rFonts w:ascii="宋体" w:hAnsi="宋体"/>
              </w:rPr>
            </w:pPr>
          </w:p>
        </w:tc>
        <w:tc>
          <w:tcPr>
            <w:tcW w:w="1762" w:type="dxa"/>
            <w:shd w:val="clear" w:color="auto" w:fill="auto"/>
          </w:tcPr>
          <w:p w:rsidR="003B2380" w:rsidRPr="0015770F" w:rsidRDefault="003B2380" w:rsidP="00B746C3">
            <w:pPr>
              <w:rPr>
                <w:rFonts w:ascii="宋体" w:hAnsi="宋体"/>
              </w:rPr>
            </w:pPr>
            <w:r w:rsidRPr="0015770F">
              <w:rPr>
                <w:rFonts w:ascii="宋体" w:hAnsi="宋体" w:hint="eastAsia"/>
              </w:rPr>
              <w:t>报警</w:t>
            </w:r>
          </w:p>
        </w:tc>
      </w:tr>
      <w:tr w:rsidR="003B2380" w:rsidRPr="0015770F" w:rsidTr="00B746C3">
        <w:tc>
          <w:tcPr>
            <w:tcW w:w="1761" w:type="dxa"/>
            <w:shd w:val="clear" w:color="auto" w:fill="auto"/>
          </w:tcPr>
          <w:p w:rsidR="003B2380" w:rsidRPr="0015770F" w:rsidRDefault="003B2380" w:rsidP="00B746C3">
            <w:pPr>
              <w:rPr>
                <w:rFonts w:ascii="宋体" w:hAnsi="宋体"/>
              </w:rPr>
            </w:pPr>
            <w:r w:rsidRPr="0015770F">
              <w:rPr>
                <w:rFonts w:ascii="宋体" w:hAnsi="宋体" w:hint="eastAsia"/>
              </w:rPr>
              <w:t>抗凝剂比例</w:t>
            </w:r>
          </w:p>
        </w:tc>
        <w:tc>
          <w:tcPr>
            <w:tcW w:w="1716" w:type="dxa"/>
            <w:shd w:val="clear" w:color="auto" w:fill="auto"/>
          </w:tcPr>
          <w:p w:rsidR="003B2380" w:rsidRPr="0015770F" w:rsidRDefault="003B2380" w:rsidP="00B746C3">
            <w:pPr>
              <w:rPr>
                <w:rFonts w:ascii="宋体" w:hAnsi="宋体"/>
              </w:rPr>
            </w:pPr>
            <w:r w:rsidRPr="0015770F">
              <w:rPr>
                <w:rFonts w:ascii="宋体" w:hAnsi="宋体" w:hint="eastAsia"/>
              </w:rPr>
              <w:t>抗凝剂比例太高、太低</w:t>
            </w:r>
          </w:p>
        </w:tc>
        <w:tc>
          <w:tcPr>
            <w:tcW w:w="1761" w:type="dxa"/>
            <w:shd w:val="clear" w:color="auto" w:fill="auto"/>
          </w:tcPr>
          <w:p w:rsidR="003B2380" w:rsidRPr="0015770F" w:rsidRDefault="003B2380" w:rsidP="00B746C3">
            <w:pPr>
              <w:rPr>
                <w:rFonts w:ascii="宋体" w:hAnsi="宋体"/>
              </w:rPr>
            </w:pPr>
            <w:r w:rsidRPr="0015770F">
              <w:rPr>
                <w:rFonts w:ascii="宋体" w:hAnsi="宋体" w:hint="eastAsia"/>
              </w:rPr>
              <w:t>运行期间</w:t>
            </w:r>
          </w:p>
        </w:tc>
        <w:tc>
          <w:tcPr>
            <w:tcW w:w="1866" w:type="dxa"/>
            <w:shd w:val="clear" w:color="auto" w:fill="auto"/>
          </w:tcPr>
          <w:p w:rsidR="003B2380" w:rsidRPr="0015770F" w:rsidRDefault="003B2380" w:rsidP="00B746C3">
            <w:pPr>
              <w:rPr>
                <w:rFonts w:ascii="宋体" w:hAnsi="宋体"/>
              </w:rPr>
            </w:pPr>
          </w:p>
        </w:tc>
        <w:tc>
          <w:tcPr>
            <w:tcW w:w="1762" w:type="dxa"/>
            <w:shd w:val="clear" w:color="auto" w:fill="auto"/>
          </w:tcPr>
          <w:p w:rsidR="003B2380" w:rsidRPr="0015770F" w:rsidRDefault="003B2380" w:rsidP="00B746C3">
            <w:pPr>
              <w:rPr>
                <w:rFonts w:ascii="宋体" w:hAnsi="宋体"/>
              </w:rPr>
            </w:pPr>
            <w:r w:rsidRPr="0015770F">
              <w:rPr>
                <w:rFonts w:ascii="宋体" w:hAnsi="宋体" w:hint="eastAsia"/>
              </w:rPr>
              <w:t>报警</w:t>
            </w:r>
          </w:p>
        </w:tc>
      </w:tr>
      <w:tr w:rsidR="003B2380" w:rsidRPr="0015770F" w:rsidTr="00B746C3">
        <w:tc>
          <w:tcPr>
            <w:tcW w:w="1761" w:type="dxa"/>
            <w:shd w:val="clear" w:color="auto" w:fill="auto"/>
          </w:tcPr>
          <w:p w:rsidR="003B2380" w:rsidRPr="0015770F" w:rsidRDefault="003B2380" w:rsidP="00B746C3">
            <w:pPr>
              <w:rPr>
                <w:rFonts w:ascii="宋体" w:hAnsi="宋体"/>
              </w:rPr>
            </w:pPr>
            <w:r>
              <w:rPr>
                <w:rFonts w:ascii="宋体" w:hAnsi="宋体" w:hint="eastAsia"/>
              </w:rPr>
              <w:t>抗凝剂</w:t>
            </w:r>
          </w:p>
        </w:tc>
        <w:tc>
          <w:tcPr>
            <w:tcW w:w="1716" w:type="dxa"/>
            <w:shd w:val="clear" w:color="auto" w:fill="auto"/>
          </w:tcPr>
          <w:p w:rsidR="003B2380" w:rsidRPr="0015770F" w:rsidRDefault="003B2380" w:rsidP="00B746C3">
            <w:pPr>
              <w:rPr>
                <w:rFonts w:ascii="宋体" w:hAnsi="宋体"/>
              </w:rPr>
            </w:pPr>
            <w:r w:rsidRPr="0015770F">
              <w:rPr>
                <w:rFonts w:ascii="宋体" w:hAnsi="宋体" w:hint="eastAsia"/>
              </w:rPr>
              <w:t>输送给献血者的抗凝剂过多</w:t>
            </w:r>
          </w:p>
        </w:tc>
        <w:tc>
          <w:tcPr>
            <w:tcW w:w="1761" w:type="dxa"/>
            <w:shd w:val="clear" w:color="auto" w:fill="auto"/>
          </w:tcPr>
          <w:p w:rsidR="003B2380" w:rsidRPr="0015770F" w:rsidRDefault="003B2380" w:rsidP="00B746C3">
            <w:pPr>
              <w:rPr>
                <w:rFonts w:ascii="宋体" w:hAnsi="宋体"/>
              </w:rPr>
            </w:pPr>
            <w:r w:rsidRPr="0015770F">
              <w:rPr>
                <w:rFonts w:ascii="宋体" w:hAnsi="宋体" w:hint="eastAsia"/>
              </w:rPr>
              <w:t>上电、装载系统、运行期间</w:t>
            </w:r>
          </w:p>
        </w:tc>
        <w:tc>
          <w:tcPr>
            <w:tcW w:w="1866" w:type="dxa"/>
            <w:shd w:val="clear" w:color="auto" w:fill="auto"/>
          </w:tcPr>
          <w:p w:rsidR="003B2380" w:rsidRPr="0015770F" w:rsidRDefault="003B2380" w:rsidP="00B746C3">
            <w:pPr>
              <w:rPr>
                <w:rFonts w:ascii="宋体" w:hAnsi="宋体"/>
              </w:rPr>
            </w:pPr>
          </w:p>
        </w:tc>
        <w:tc>
          <w:tcPr>
            <w:tcW w:w="1762" w:type="dxa"/>
            <w:shd w:val="clear" w:color="auto" w:fill="auto"/>
          </w:tcPr>
          <w:p w:rsidR="003B2380" w:rsidRPr="0015770F" w:rsidRDefault="003B2380" w:rsidP="00B746C3">
            <w:pPr>
              <w:rPr>
                <w:rFonts w:ascii="宋体" w:hAnsi="宋体"/>
              </w:rPr>
            </w:pPr>
            <w:r w:rsidRPr="0015770F">
              <w:rPr>
                <w:rFonts w:ascii="宋体" w:hAnsi="宋体" w:hint="eastAsia"/>
              </w:rPr>
              <w:t>报警</w:t>
            </w:r>
          </w:p>
        </w:tc>
      </w:tr>
    </w:tbl>
    <w:p w:rsidR="003B2380" w:rsidRPr="005A0B65" w:rsidRDefault="003B2380" w:rsidP="003B2380">
      <w:pPr>
        <w:pStyle w:val="2"/>
        <w:widowControl w:val="0"/>
        <w:tabs>
          <w:tab w:val="left" w:pos="576"/>
        </w:tabs>
        <w:spacing w:before="240" w:after="240" w:line="360" w:lineRule="auto"/>
        <w:ind w:left="576" w:hanging="576"/>
        <w:jc w:val="both"/>
      </w:pPr>
      <w:bookmarkStart w:id="166" w:name="_Toc359251304"/>
      <w:bookmarkStart w:id="167" w:name="_Toc362251553"/>
      <w:r>
        <w:rPr>
          <w:rFonts w:hint="eastAsia"/>
        </w:rPr>
        <w:t>压力传感器检测</w:t>
      </w:r>
      <w:bookmarkEnd w:id="166"/>
      <w:bookmarkEnd w:id="167"/>
    </w:p>
    <w:tbl>
      <w:tblPr>
        <w:tblW w:w="0" w:type="auto"/>
        <w:tblInd w:w="4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97"/>
        <w:gridCol w:w="1597"/>
        <w:gridCol w:w="1597"/>
        <w:gridCol w:w="1713"/>
        <w:gridCol w:w="1598"/>
      </w:tblGrid>
      <w:tr w:rsidR="003B2380" w:rsidTr="00B746C3">
        <w:tc>
          <w:tcPr>
            <w:tcW w:w="1773" w:type="dxa"/>
            <w:shd w:val="clear" w:color="auto" w:fill="auto"/>
          </w:tcPr>
          <w:p w:rsidR="003B2380" w:rsidRPr="0015770F" w:rsidRDefault="003B2380" w:rsidP="00B746C3">
            <w:pPr>
              <w:rPr>
                <w:rFonts w:ascii="宋体" w:hAnsi="宋体"/>
              </w:rPr>
            </w:pPr>
            <w:r w:rsidRPr="0015770F">
              <w:rPr>
                <w:rFonts w:ascii="宋体" w:hAnsi="宋体" w:hint="eastAsia"/>
              </w:rPr>
              <w:t>检测内容</w:t>
            </w:r>
          </w:p>
        </w:tc>
        <w:tc>
          <w:tcPr>
            <w:tcW w:w="1773" w:type="dxa"/>
            <w:shd w:val="clear" w:color="auto" w:fill="auto"/>
          </w:tcPr>
          <w:p w:rsidR="003B2380" w:rsidRPr="0015770F" w:rsidRDefault="003B2380" w:rsidP="00B746C3">
            <w:pPr>
              <w:rPr>
                <w:rFonts w:ascii="宋体" w:hAnsi="宋体"/>
              </w:rPr>
            </w:pPr>
            <w:r w:rsidRPr="0015770F">
              <w:rPr>
                <w:rFonts w:ascii="宋体" w:hAnsi="宋体" w:hint="eastAsia"/>
              </w:rPr>
              <w:t>故障</w:t>
            </w:r>
          </w:p>
        </w:tc>
        <w:tc>
          <w:tcPr>
            <w:tcW w:w="1773" w:type="dxa"/>
            <w:shd w:val="clear" w:color="auto" w:fill="auto"/>
          </w:tcPr>
          <w:p w:rsidR="003B2380" w:rsidRPr="0015770F" w:rsidRDefault="003B2380" w:rsidP="00B746C3">
            <w:pPr>
              <w:rPr>
                <w:rFonts w:ascii="宋体" w:hAnsi="宋体"/>
              </w:rPr>
            </w:pPr>
            <w:r w:rsidRPr="0015770F">
              <w:rPr>
                <w:rFonts w:ascii="宋体" w:hAnsi="宋体" w:hint="eastAsia"/>
              </w:rPr>
              <w:t>检测时期</w:t>
            </w:r>
          </w:p>
        </w:tc>
        <w:tc>
          <w:tcPr>
            <w:tcW w:w="1773" w:type="dxa"/>
            <w:shd w:val="clear" w:color="auto" w:fill="auto"/>
          </w:tcPr>
          <w:p w:rsidR="003B2380" w:rsidRPr="0015770F" w:rsidRDefault="003B2380" w:rsidP="00B746C3">
            <w:pPr>
              <w:rPr>
                <w:rFonts w:ascii="宋体" w:hAnsi="宋体"/>
              </w:rPr>
            </w:pPr>
            <w:r w:rsidRPr="0015770F">
              <w:rPr>
                <w:rFonts w:ascii="宋体" w:hAnsi="宋体" w:hint="eastAsia"/>
              </w:rPr>
              <w:t>现象</w:t>
            </w:r>
          </w:p>
        </w:tc>
        <w:tc>
          <w:tcPr>
            <w:tcW w:w="1774" w:type="dxa"/>
            <w:shd w:val="clear" w:color="auto" w:fill="auto"/>
          </w:tcPr>
          <w:p w:rsidR="003B2380" w:rsidRPr="0015770F" w:rsidRDefault="003B2380" w:rsidP="00B746C3">
            <w:pPr>
              <w:rPr>
                <w:rFonts w:ascii="宋体" w:hAnsi="宋体"/>
              </w:rPr>
            </w:pPr>
            <w:r w:rsidRPr="0015770F">
              <w:rPr>
                <w:rFonts w:ascii="宋体" w:hAnsi="宋体" w:hint="eastAsia"/>
              </w:rPr>
              <w:t>级别</w:t>
            </w:r>
          </w:p>
        </w:tc>
      </w:tr>
      <w:tr w:rsidR="003B2380" w:rsidTr="00B746C3">
        <w:tc>
          <w:tcPr>
            <w:tcW w:w="1773" w:type="dxa"/>
            <w:shd w:val="clear" w:color="auto" w:fill="auto"/>
          </w:tcPr>
          <w:p w:rsidR="003B2380" w:rsidRDefault="003B2380" w:rsidP="00B746C3">
            <w:r>
              <w:rPr>
                <w:rFonts w:hint="eastAsia"/>
              </w:rPr>
              <w:t>采血压力传感器</w:t>
            </w:r>
          </w:p>
        </w:tc>
        <w:tc>
          <w:tcPr>
            <w:tcW w:w="1773" w:type="dxa"/>
            <w:shd w:val="clear" w:color="auto" w:fill="auto"/>
          </w:tcPr>
          <w:p w:rsidR="003B2380" w:rsidRDefault="003B2380" w:rsidP="00B746C3">
            <w:r>
              <w:rPr>
                <w:rFonts w:hint="eastAsia"/>
              </w:rPr>
              <w:t>采血压力传感器故障</w:t>
            </w:r>
          </w:p>
        </w:tc>
        <w:tc>
          <w:tcPr>
            <w:tcW w:w="1773" w:type="dxa"/>
            <w:shd w:val="clear" w:color="auto" w:fill="auto"/>
          </w:tcPr>
          <w:p w:rsidR="003B2380" w:rsidRDefault="003B2380" w:rsidP="00B746C3">
            <w:r>
              <w:rPr>
                <w:rFonts w:hint="eastAsia"/>
              </w:rPr>
              <w:t>装载系统</w:t>
            </w:r>
          </w:p>
        </w:tc>
        <w:tc>
          <w:tcPr>
            <w:tcW w:w="1773" w:type="dxa"/>
            <w:shd w:val="clear" w:color="auto" w:fill="auto"/>
          </w:tcPr>
          <w:p w:rsidR="003B2380" w:rsidRDefault="003B2380" w:rsidP="00B746C3"/>
        </w:tc>
        <w:tc>
          <w:tcPr>
            <w:tcW w:w="1774" w:type="dxa"/>
            <w:shd w:val="clear" w:color="auto" w:fill="auto"/>
          </w:tcPr>
          <w:p w:rsidR="003B2380" w:rsidRDefault="003B2380" w:rsidP="00B746C3">
            <w:r>
              <w:rPr>
                <w:rFonts w:hint="eastAsia"/>
              </w:rPr>
              <w:t>报警</w:t>
            </w:r>
          </w:p>
        </w:tc>
      </w:tr>
      <w:tr w:rsidR="003B2380" w:rsidTr="00B746C3">
        <w:tc>
          <w:tcPr>
            <w:tcW w:w="1773" w:type="dxa"/>
            <w:shd w:val="clear" w:color="auto" w:fill="auto"/>
          </w:tcPr>
          <w:p w:rsidR="003B2380" w:rsidRDefault="003B2380" w:rsidP="00B746C3">
            <w:r>
              <w:rPr>
                <w:rFonts w:hint="eastAsia"/>
              </w:rPr>
              <w:t>采血压力传感器</w:t>
            </w:r>
          </w:p>
        </w:tc>
        <w:tc>
          <w:tcPr>
            <w:tcW w:w="1773" w:type="dxa"/>
            <w:shd w:val="clear" w:color="auto" w:fill="auto"/>
          </w:tcPr>
          <w:p w:rsidR="003B2380" w:rsidRDefault="003B2380" w:rsidP="00B746C3">
            <w:r>
              <w:rPr>
                <w:rFonts w:hint="eastAsia"/>
              </w:rPr>
              <w:t>采血压力太低</w:t>
            </w:r>
          </w:p>
        </w:tc>
        <w:tc>
          <w:tcPr>
            <w:tcW w:w="1773" w:type="dxa"/>
            <w:shd w:val="clear" w:color="auto" w:fill="auto"/>
          </w:tcPr>
          <w:p w:rsidR="003B2380" w:rsidRDefault="003B2380" w:rsidP="00B746C3">
            <w:r>
              <w:rPr>
                <w:rFonts w:hint="eastAsia"/>
              </w:rPr>
              <w:t>运行</w:t>
            </w:r>
          </w:p>
        </w:tc>
        <w:tc>
          <w:tcPr>
            <w:tcW w:w="1773" w:type="dxa"/>
            <w:shd w:val="clear" w:color="auto" w:fill="auto"/>
          </w:tcPr>
          <w:p w:rsidR="003B2380" w:rsidRDefault="003B2380" w:rsidP="00B746C3">
            <w:r>
              <w:rPr>
                <w:rFonts w:hint="eastAsia"/>
              </w:rPr>
              <w:t>&lt;-250mmHg</w:t>
            </w:r>
          </w:p>
        </w:tc>
        <w:tc>
          <w:tcPr>
            <w:tcW w:w="1774" w:type="dxa"/>
            <w:shd w:val="clear" w:color="auto" w:fill="auto"/>
          </w:tcPr>
          <w:p w:rsidR="003B2380" w:rsidRDefault="003B2380" w:rsidP="00B746C3">
            <w:r>
              <w:rPr>
                <w:rFonts w:hint="eastAsia"/>
              </w:rPr>
              <w:t>警惕</w:t>
            </w:r>
          </w:p>
        </w:tc>
      </w:tr>
      <w:tr w:rsidR="003B2380" w:rsidTr="00B746C3">
        <w:tc>
          <w:tcPr>
            <w:tcW w:w="1773" w:type="dxa"/>
            <w:shd w:val="clear" w:color="auto" w:fill="auto"/>
          </w:tcPr>
          <w:p w:rsidR="003B2380" w:rsidRDefault="003B2380" w:rsidP="00B746C3">
            <w:r>
              <w:rPr>
                <w:rFonts w:hint="eastAsia"/>
              </w:rPr>
              <w:t>回输压力传感器</w:t>
            </w:r>
          </w:p>
        </w:tc>
        <w:tc>
          <w:tcPr>
            <w:tcW w:w="1773" w:type="dxa"/>
            <w:shd w:val="clear" w:color="auto" w:fill="auto"/>
          </w:tcPr>
          <w:p w:rsidR="003B2380" w:rsidRDefault="003B2380" w:rsidP="00B746C3">
            <w:r>
              <w:rPr>
                <w:rFonts w:hint="eastAsia"/>
              </w:rPr>
              <w:t>回输压力太大</w:t>
            </w:r>
          </w:p>
        </w:tc>
        <w:tc>
          <w:tcPr>
            <w:tcW w:w="1773" w:type="dxa"/>
            <w:shd w:val="clear" w:color="auto" w:fill="auto"/>
          </w:tcPr>
          <w:p w:rsidR="003B2380" w:rsidRDefault="003B2380" w:rsidP="00B746C3">
            <w:r>
              <w:rPr>
                <w:rFonts w:hint="eastAsia"/>
              </w:rPr>
              <w:t>运行</w:t>
            </w:r>
          </w:p>
        </w:tc>
        <w:tc>
          <w:tcPr>
            <w:tcW w:w="1773" w:type="dxa"/>
            <w:shd w:val="clear" w:color="auto" w:fill="auto"/>
          </w:tcPr>
          <w:p w:rsidR="003B2380" w:rsidRDefault="003B2380" w:rsidP="00B746C3">
            <w:r>
              <w:rPr>
                <w:rFonts w:hint="eastAsia"/>
              </w:rPr>
              <w:t>&gt;310mHg</w:t>
            </w:r>
          </w:p>
        </w:tc>
        <w:tc>
          <w:tcPr>
            <w:tcW w:w="1774" w:type="dxa"/>
            <w:shd w:val="clear" w:color="auto" w:fill="auto"/>
          </w:tcPr>
          <w:p w:rsidR="003B2380" w:rsidRDefault="003B2380" w:rsidP="00B746C3">
            <w:r>
              <w:rPr>
                <w:rFonts w:hint="eastAsia"/>
              </w:rPr>
              <w:t>警惕</w:t>
            </w:r>
          </w:p>
        </w:tc>
      </w:tr>
    </w:tbl>
    <w:p w:rsidR="003B2380" w:rsidRPr="00C57B82" w:rsidRDefault="003B2380" w:rsidP="003B2380">
      <w:pPr>
        <w:pStyle w:val="2"/>
        <w:widowControl w:val="0"/>
        <w:tabs>
          <w:tab w:val="left" w:pos="576"/>
        </w:tabs>
        <w:spacing w:before="240" w:after="240" w:line="360" w:lineRule="auto"/>
        <w:ind w:left="576" w:hanging="576"/>
        <w:jc w:val="both"/>
      </w:pPr>
      <w:bookmarkStart w:id="168" w:name="_Toc359251305"/>
      <w:bookmarkStart w:id="169" w:name="_Toc362251554"/>
      <w:r>
        <w:rPr>
          <w:rFonts w:hint="eastAsia"/>
        </w:rPr>
        <w:t>卡匣（卡匣位置传感器）</w:t>
      </w:r>
      <w:bookmarkEnd w:id="168"/>
      <w:bookmarkEnd w:id="169"/>
    </w:p>
    <w:tbl>
      <w:tblPr>
        <w:tblW w:w="0" w:type="auto"/>
        <w:tblInd w:w="4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15"/>
        <w:gridCol w:w="1615"/>
        <w:gridCol w:w="1641"/>
        <w:gridCol w:w="1615"/>
        <w:gridCol w:w="1616"/>
      </w:tblGrid>
      <w:tr w:rsidR="003B2380" w:rsidTr="00B746C3">
        <w:tc>
          <w:tcPr>
            <w:tcW w:w="1773" w:type="dxa"/>
            <w:shd w:val="clear" w:color="auto" w:fill="auto"/>
          </w:tcPr>
          <w:p w:rsidR="003B2380" w:rsidRPr="0015770F" w:rsidRDefault="003B2380" w:rsidP="00B746C3">
            <w:pPr>
              <w:rPr>
                <w:rFonts w:ascii="宋体" w:hAnsi="宋体"/>
              </w:rPr>
            </w:pPr>
            <w:r w:rsidRPr="0015770F">
              <w:rPr>
                <w:rFonts w:ascii="宋体" w:hAnsi="宋体" w:hint="eastAsia"/>
              </w:rPr>
              <w:t>检测内容</w:t>
            </w:r>
          </w:p>
        </w:tc>
        <w:tc>
          <w:tcPr>
            <w:tcW w:w="1773" w:type="dxa"/>
            <w:shd w:val="clear" w:color="auto" w:fill="auto"/>
          </w:tcPr>
          <w:p w:rsidR="003B2380" w:rsidRPr="0015770F" w:rsidRDefault="003B2380" w:rsidP="00B746C3">
            <w:pPr>
              <w:rPr>
                <w:rFonts w:ascii="宋体" w:hAnsi="宋体"/>
              </w:rPr>
            </w:pPr>
            <w:r w:rsidRPr="0015770F">
              <w:rPr>
                <w:rFonts w:ascii="宋体" w:hAnsi="宋体" w:hint="eastAsia"/>
              </w:rPr>
              <w:t>故障</w:t>
            </w:r>
          </w:p>
        </w:tc>
        <w:tc>
          <w:tcPr>
            <w:tcW w:w="1773" w:type="dxa"/>
            <w:shd w:val="clear" w:color="auto" w:fill="auto"/>
          </w:tcPr>
          <w:p w:rsidR="003B2380" w:rsidRPr="0015770F" w:rsidRDefault="003B2380" w:rsidP="00B746C3">
            <w:pPr>
              <w:rPr>
                <w:rFonts w:ascii="宋体" w:hAnsi="宋体"/>
              </w:rPr>
            </w:pPr>
            <w:r w:rsidRPr="0015770F">
              <w:rPr>
                <w:rFonts w:ascii="宋体" w:hAnsi="宋体" w:hint="eastAsia"/>
              </w:rPr>
              <w:t>检测时期</w:t>
            </w:r>
          </w:p>
        </w:tc>
        <w:tc>
          <w:tcPr>
            <w:tcW w:w="1773" w:type="dxa"/>
            <w:shd w:val="clear" w:color="auto" w:fill="auto"/>
          </w:tcPr>
          <w:p w:rsidR="003B2380" w:rsidRPr="0015770F" w:rsidRDefault="003B2380" w:rsidP="00B746C3">
            <w:pPr>
              <w:rPr>
                <w:rFonts w:ascii="宋体" w:hAnsi="宋体"/>
              </w:rPr>
            </w:pPr>
            <w:r w:rsidRPr="0015770F">
              <w:rPr>
                <w:rFonts w:ascii="宋体" w:hAnsi="宋体" w:hint="eastAsia"/>
              </w:rPr>
              <w:t>现象</w:t>
            </w:r>
          </w:p>
        </w:tc>
        <w:tc>
          <w:tcPr>
            <w:tcW w:w="1774" w:type="dxa"/>
            <w:shd w:val="clear" w:color="auto" w:fill="auto"/>
          </w:tcPr>
          <w:p w:rsidR="003B2380" w:rsidRPr="0015770F" w:rsidRDefault="003B2380" w:rsidP="00B746C3">
            <w:pPr>
              <w:rPr>
                <w:rFonts w:ascii="宋体" w:hAnsi="宋体"/>
              </w:rPr>
            </w:pPr>
            <w:r w:rsidRPr="0015770F">
              <w:rPr>
                <w:rFonts w:ascii="宋体" w:hAnsi="宋体" w:hint="eastAsia"/>
              </w:rPr>
              <w:t>级别</w:t>
            </w:r>
          </w:p>
        </w:tc>
      </w:tr>
      <w:tr w:rsidR="003B2380" w:rsidTr="00B746C3">
        <w:tc>
          <w:tcPr>
            <w:tcW w:w="1773" w:type="dxa"/>
            <w:shd w:val="clear" w:color="auto" w:fill="auto"/>
          </w:tcPr>
          <w:p w:rsidR="003B2380" w:rsidRDefault="003B2380" w:rsidP="00B746C3">
            <w:r>
              <w:rPr>
                <w:rFonts w:hint="eastAsia"/>
              </w:rPr>
              <w:t>卡匣</w:t>
            </w:r>
          </w:p>
        </w:tc>
        <w:tc>
          <w:tcPr>
            <w:tcW w:w="1773" w:type="dxa"/>
            <w:shd w:val="clear" w:color="auto" w:fill="auto"/>
          </w:tcPr>
          <w:p w:rsidR="003B2380" w:rsidRDefault="003B2380" w:rsidP="00B746C3">
            <w:r>
              <w:rPr>
                <w:rFonts w:hint="eastAsia"/>
              </w:rPr>
              <w:t>卡匣错误</w:t>
            </w:r>
          </w:p>
        </w:tc>
        <w:tc>
          <w:tcPr>
            <w:tcW w:w="1773" w:type="dxa"/>
            <w:shd w:val="clear" w:color="auto" w:fill="auto"/>
          </w:tcPr>
          <w:p w:rsidR="003B2380" w:rsidRDefault="003B2380" w:rsidP="00B746C3">
            <w:r>
              <w:rPr>
                <w:rFonts w:hint="eastAsia"/>
              </w:rPr>
              <w:t>装载系统</w:t>
            </w:r>
          </w:p>
        </w:tc>
        <w:tc>
          <w:tcPr>
            <w:tcW w:w="1773" w:type="dxa"/>
            <w:shd w:val="clear" w:color="auto" w:fill="auto"/>
          </w:tcPr>
          <w:p w:rsidR="003B2380" w:rsidRDefault="003B2380" w:rsidP="00B746C3">
            <w:r>
              <w:rPr>
                <w:rFonts w:hint="eastAsia"/>
              </w:rPr>
              <w:t>不能完全降低卡匣</w:t>
            </w:r>
          </w:p>
        </w:tc>
        <w:tc>
          <w:tcPr>
            <w:tcW w:w="1774" w:type="dxa"/>
            <w:shd w:val="clear" w:color="auto" w:fill="auto"/>
          </w:tcPr>
          <w:p w:rsidR="003B2380" w:rsidRDefault="003B2380" w:rsidP="00B746C3">
            <w:r>
              <w:rPr>
                <w:rFonts w:hint="eastAsia"/>
              </w:rPr>
              <w:t>警惕</w:t>
            </w:r>
          </w:p>
        </w:tc>
      </w:tr>
      <w:tr w:rsidR="003B2380" w:rsidTr="00B746C3">
        <w:tc>
          <w:tcPr>
            <w:tcW w:w="1773" w:type="dxa"/>
            <w:shd w:val="clear" w:color="auto" w:fill="auto"/>
          </w:tcPr>
          <w:p w:rsidR="003B2380" w:rsidRDefault="003B2380" w:rsidP="00B746C3">
            <w:r>
              <w:rPr>
                <w:rFonts w:hint="eastAsia"/>
              </w:rPr>
              <w:lastRenderedPageBreak/>
              <w:t>卡匣</w:t>
            </w:r>
          </w:p>
        </w:tc>
        <w:tc>
          <w:tcPr>
            <w:tcW w:w="1773" w:type="dxa"/>
            <w:shd w:val="clear" w:color="auto" w:fill="auto"/>
          </w:tcPr>
          <w:p w:rsidR="003B2380" w:rsidRDefault="003B2380" w:rsidP="00B746C3">
            <w:r>
              <w:rPr>
                <w:rFonts w:hint="eastAsia"/>
              </w:rPr>
              <w:t>卡匣移动故障</w:t>
            </w:r>
          </w:p>
        </w:tc>
        <w:tc>
          <w:tcPr>
            <w:tcW w:w="1773" w:type="dxa"/>
            <w:shd w:val="clear" w:color="auto" w:fill="auto"/>
          </w:tcPr>
          <w:p w:rsidR="003B2380" w:rsidRDefault="003B2380" w:rsidP="00B746C3">
            <w:r>
              <w:rPr>
                <w:rFonts w:hint="eastAsia"/>
              </w:rPr>
              <w:t>装载系统</w:t>
            </w:r>
          </w:p>
        </w:tc>
        <w:tc>
          <w:tcPr>
            <w:tcW w:w="1773" w:type="dxa"/>
            <w:shd w:val="clear" w:color="auto" w:fill="auto"/>
          </w:tcPr>
          <w:p w:rsidR="003B2380" w:rsidRDefault="003B2380" w:rsidP="00B746C3">
            <w:r>
              <w:rPr>
                <w:rFonts w:hint="eastAsia"/>
              </w:rPr>
              <w:t>不能将卡匣移动到指定位置</w:t>
            </w:r>
          </w:p>
        </w:tc>
        <w:tc>
          <w:tcPr>
            <w:tcW w:w="1774" w:type="dxa"/>
            <w:shd w:val="clear" w:color="auto" w:fill="auto"/>
          </w:tcPr>
          <w:p w:rsidR="003B2380" w:rsidRDefault="003B2380" w:rsidP="00B746C3">
            <w:r>
              <w:rPr>
                <w:rFonts w:hint="eastAsia"/>
              </w:rPr>
              <w:t>警惕</w:t>
            </w:r>
          </w:p>
        </w:tc>
      </w:tr>
      <w:tr w:rsidR="003B2380" w:rsidTr="00B746C3">
        <w:tc>
          <w:tcPr>
            <w:tcW w:w="1773" w:type="dxa"/>
            <w:shd w:val="clear" w:color="auto" w:fill="auto"/>
          </w:tcPr>
          <w:p w:rsidR="003B2380" w:rsidRDefault="003B2380" w:rsidP="00B746C3">
            <w:r>
              <w:rPr>
                <w:rFonts w:hint="eastAsia"/>
              </w:rPr>
              <w:t>卡匣</w:t>
            </w:r>
          </w:p>
        </w:tc>
        <w:tc>
          <w:tcPr>
            <w:tcW w:w="1773" w:type="dxa"/>
            <w:shd w:val="clear" w:color="auto" w:fill="auto"/>
          </w:tcPr>
          <w:p w:rsidR="003B2380" w:rsidRDefault="003B2380" w:rsidP="00B746C3">
            <w:r>
              <w:rPr>
                <w:rFonts w:hint="eastAsia"/>
              </w:rPr>
              <w:t>卡匣升高失败</w:t>
            </w:r>
          </w:p>
        </w:tc>
        <w:tc>
          <w:tcPr>
            <w:tcW w:w="1773" w:type="dxa"/>
            <w:shd w:val="clear" w:color="auto" w:fill="auto"/>
          </w:tcPr>
          <w:p w:rsidR="003B2380" w:rsidRDefault="003B2380" w:rsidP="00B746C3">
            <w:r>
              <w:rPr>
                <w:rFonts w:hint="eastAsia"/>
              </w:rPr>
              <w:t>上电、装载系统、运行</w:t>
            </w:r>
          </w:p>
        </w:tc>
        <w:tc>
          <w:tcPr>
            <w:tcW w:w="1773" w:type="dxa"/>
            <w:shd w:val="clear" w:color="auto" w:fill="auto"/>
          </w:tcPr>
          <w:p w:rsidR="003B2380" w:rsidRDefault="003B2380" w:rsidP="00B746C3">
            <w:r>
              <w:rPr>
                <w:rFonts w:hint="eastAsia"/>
              </w:rPr>
              <w:t>卡匣不能升高到指定位置</w:t>
            </w:r>
          </w:p>
        </w:tc>
        <w:tc>
          <w:tcPr>
            <w:tcW w:w="1774" w:type="dxa"/>
            <w:shd w:val="clear" w:color="auto" w:fill="auto"/>
          </w:tcPr>
          <w:p w:rsidR="003B2380" w:rsidRDefault="003B2380" w:rsidP="00B746C3">
            <w:r>
              <w:rPr>
                <w:rFonts w:hint="eastAsia"/>
              </w:rPr>
              <w:t>报警</w:t>
            </w:r>
          </w:p>
        </w:tc>
      </w:tr>
      <w:tr w:rsidR="003B2380" w:rsidTr="00B746C3">
        <w:tc>
          <w:tcPr>
            <w:tcW w:w="1773" w:type="dxa"/>
            <w:shd w:val="clear" w:color="auto" w:fill="auto"/>
          </w:tcPr>
          <w:p w:rsidR="003B2380" w:rsidRDefault="003B2380" w:rsidP="00B746C3">
            <w:r>
              <w:rPr>
                <w:rFonts w:hint="eastAsia"/>
              </w:rPr>
              <w:t>卡匣</w:t>
            </w:r>
          </w:p>
        </w:tc>
        <w:tc>
          <w:tcPr>
            <w:tcW w:w="1773" w:type="dxa"/>
            <w:shd w:val="clear" w:color="auto" w:fill="auto"/>
          </w:tcPr>
          <w:p w:rsidR="003B2380" w:rsidRDefault="003B2380" w:rsidP="00B746C3">
            <w:r>
              <w:rPr>
                <w:rFonts w:hint="eastAsia"/>
              </w:rPr>
              <w:t>卡匣卸载错误</w:t>
            </w:r>
          </w:p>
        </w:tc>
        <w:tc>
          <w:tcPr>
            <w:tcW w:w="1773" w:type="dxa"/>
            <w:shd w:val="clear" w:color="auto" w:fill="auto"/>
          </w:tcPr>
          <w:p w:rsidR="003B2380" w:rsidRDefault="003B2380" w:rsidP="00B746C3">
            <w:r>
              <w:rPr>
                <w:rFonts w:hint="eastAsia"/>
              </w:rPr>
              <w:t>卸载系统</w:t>
            </w:r>
          </w:p>
        </w:tc>
        <w:tc>
          <w:tcPr>
            <w:tcW w:w="1773" w:type="dxa"/>
            <w:shd w:val="clear" w:color="auto" w:fill="auto"/>
          </w:tcPr>
          <w:p w:rsidR="003B2380" w:rsidRDefault="003B2380" w:rsidP="00B746C3">
            <w:r>
              <w:rPr>
                <w:rFonts w:hint="eastAsia"/>
              </w:rPr>
              <w:t>无法从当前位置卸载卡匣</w:t>
            </w:r>
          </w:p>
        </w:tc>
        <w:tc>
          <w:tcPr>
            <w:tcW w:w="1774" w:type="dxa"/>
            <w:shd w:val="clear" w:color="auto" w:fill="auto"/>
          </w:tcPr>
          <w:p w:rsidR="003B2380" w:rsidRDefault="003B2380" w:rsidP="00B746C3">
            <w:r>
              <w:rPr>
                <w:rFonts w:hint="eastAsia"/>
              </w:rPr>
              <w:t>警惕</w:t>
            </w:r>
          </w:p>
        </w:tc>
      </w:tr>
    </w:tbl>
    <w:p w:rsidR="003B2380" w:rsidRPr="00A527BA" w:rsidRDefault="003B2380" w:rsidP="003B2380">
      <w:pPr>
        <w:pStyle w:val="2"/>
        <w:widowControl w:val="0"/>
        <w:tabs>
          <w:tab w:val="left" w:pos="576"/>
        </w:tabs>
        <w:spacing w:before="240" w:after="240" w:line="360" w:lineRule="auto"/>
        <w:ind w:left="576" w:hanging="576"/>
        <w:jc w:val="both"/>
      </w:pPr>
      <w:bookmarkStart w:id="170" w:name="_离心机（离心机盖传感器、离心机温度传感器）"/>
      <w:bookmarkStart w:id="171" w:name="_Toc359251306"/>
      <w:bookmarkStart w:id="172" w:name="_Toc362251555"/>
      <w:bookmarkEnd w:id="170"/>
      <w:r>
        <w:rPr>
          <w:rFonts w:hint="eastAsia"/>
        </w:rPr>
        <w:t>离心机（离心机盖传感器、离心机温度传感器）</w:t>
      </w:r>
      <w:bookmarkEnd w:id="171"/>
      <w:bookmarkEnd w:id="172"/>
    </w:p>
    <w:tbl>
      <w:tblPr>
        <w:tblW w:w="0" w:type="auto"/>
        <w:tblInd w:w="4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88"/>
        <w:gridCol w:w="1589"/>
        <w:gridCol w:w="1619"/>
        <w:gridCol w:w="1717"/>
        <w:gridCol w:w="1589"/>
      </w:tblGrid>
      <w:tr w:rsidR="003B2380" w:rsidTr="00B746C3">
        <w:tc>
          <w:tcPr>
            <w:tcW w:w="1773" w:type="dxa"/>
            <w:shd w:val="clear" w:color="auto" w:fill="auto"/>
          </w:tcPr>
          <w:p w:rsidR="003B2380" w:rsidRPr="0015770F" w:rsidRDefault="003B2380" w:rsidP="00B746C3">
            <w:pPr>
              <w:rPr>
                <w:rFonts w:ascii="宋体" w:hAnsi="宋体"/>
              </w:rPr>
            </w:pPr>
            <w:r w:rsidRPr="0015770F">
              <w:rPr>
                <w:rFonts w:ascii="宋体" w:hAnsi="宋体" w:hint="eastAsia"/>
              </w:rPr>
              <w:t>检测内容</w:t>
            </w:r>
          </w:p>
        </w:tc>
        <w:tc>
          <w:tcPr>
            <w:tcW w:w="1773" w:type="dxa"/>
            <w:shd w:val="clear" w:color="auto" w:fill="auto"/>
          </w:tcPr>
          <w:p w:rsidR="003B2380" w:rsidRPr="0015770F" w:rsidRDefault="003B2380" w:rsidP="00B746C3">
            <w:pPr>
              <w:rPr>
                <w:rFonts w:ascii="宋体" w:hAnsi="宋体"/>
              </w:rPr>
            </w:pPr>
            <w:r w:rsidRPr="0015770F">
              <w:rPr>
                <w:rFonts w:ascii="宋体" w:hAnsi="宋体" w:hint="eastAsia"/>
              </w:rPr>
              <w:t>故障</w:t>
            </w:r>
          </w:p>
        </w:tc>
        <w:tc>
          <w:tcPr>
            <w:tcW w:w="1773" w:type="dxa"/>
            <w:shd w:val="clear" w:color="auto" w:fill="auto"/>
          </w:tcPr>
          <w:p w:rsidR="003B2380" w:rsidRPr="0015770F" w:rsidRDefault="003B2380" w:rsidP="00B746C3">
            <w:pPr>
              <w:rPr>
                <w:rFonts w:ascii="宋体" w:hAnsi="宋体"/>
              </w:rPr>
            </w:pPr>
            <w:r w:rsidRPr="0015770F">
              <w:rPr>
                <w:rFonts w:ascii="宋体" w:hAnsi="宋体" w:hint="eastAsia"/>
              </w:rPr>
              <w:t>检测时期</w:t>
            </w:r>
          </w:p>
        </w:tc>
        <w:tc>
          <w:tcPr>
            <w:tcW w:w="1773" w:type="dxa"/>
            <w:shd w:val="clear" w:color="auto" w:fill="auto"/>
          </w:tcPr>
          <w:p w:rsidR="003B2380" w:rsidRPr="0015770F" w:rsidRDefault="003B2380" w:rsidP="00B746C3">
            <w:pPr>
              <w:rPr>
                <w:rFonts w:ascii="宋体" w:hAnsi="宋体"/>
              </w:rPr>
            </w:pPr>
            <w:r w:rsidRPr="0015770F">
              <w:rPr>
                <w:rFonts w:ascii="宋体" w:hAnsi="宋体" w:hint="eastAsia"/>
              </w:rPr>
              <w:t>现象</w:t>
            </w:r>
          </w:p>
        </w:tc>
        <w:tc>
          <w:tcPr>
            <w:tcW w:w="1774" w:type="dxa"/>
            <w:shd w:val="clear" w:color="auto" w:fill="auto"/>
          </w:tcPr>
          <w:p w:rsidR="003B2380" w:rsidRPr="0015770F" w:rsidRDefault="003B2380" w:rsidP="00B746C3">
            <w:pPr>
              <w:rPr>
                <w:rFonts w:ascii="宋体" w:hAnsi="宋体"/>
              </w:rPr>
            </w:pPr>
            <w:r w:rsidRPr="0015770F">
              <w:rPr>
                <w:rFonts w:ascii="宋体" w:hAnsi="宋体" w:hint="eastAsia"/>
              </w:rPr>
              <w:t>级别</w:t>
            </w:r>
          </w:p>
        </w:tc>
      </w:tr>
      <w:tr w:rsidR="003B2380" w:rsidTr="00B746C3">
        <w:tc>
          <w:tcPr>
            <w:tcW w:w="1773" w:type="dxa"/>
            <w:shd w:val="clear" w:color="auto" w:fill="auto"/>
          </w:tcPr>
          <w:p w:rsidR="003B2380" w:rsidRDefault="003B2380" w:rsidP="00B746C3">
            <w:r>
              <w:rPr>
                <w:rFonts w:hint="eastAsia"/>
              </w:rPr>
              <w:t>离心机盖</w:t>
            </w:r>
          </w:p>
        </w:tc>
        <w:tc>
          <w:tcPr>
            <w:tcW w:w="1773" w:type="dxa"/>
            <w:shd w:val="clear" w:color="auto" w:fill="auto"/>
          </w:tcPr>
          <w:p w:rsidR="003B2380" w:rsidRDefault="003B2380" w:rsidP="00B746C3">
            <w:r>
              <w:rPr>
                <w:rFonts w:hint="eastAsia"/>
              </w:rPr>
              <w:t>机盖开着</w:t>
            </w:r>
          </w:p>
        </w:tc>
        <w:tc>
          <w:tcPr>
            <w:tcW w:w="1773" w:type="dxa"/>
            <w:shd w:val="clear" w:color="auto" w:fill="auto"/>
          </w:tcPr>
          <w:p w:rsidR="003B2380" w:rsidRDefault="003B2380" w:rsidP="00B746C3">
            <w:r>
              <w:rPr>
                <w:rFonts w:hint="eastAsia"/>
              </w:rPr>
              <w:t>运行</w:t>
            </w:r>
          </w:p>
        </w:tc>
        <w:tc>
          <w:tcPr>
            <w:tcW w:w="1773" w:type="dxa"/>
            <w:shd w:val="clear" w:color="auto" w:fill="auto"/>
          </w:tcPr>
          <w:p w:rsidR="003B2380" w:rsidRDefault="003B2380" w:rsidP="00B746C3"/>
        </w:tc>
        <w:tc>
          <w:tcPr>
            <w:tcW w:w="1774" w:type="dxa"/>
            <w:shd w:val="clear" w:color="auto" w:fill="auto"/>
          </w:tcPr>
          <w:p w:rsidR="003B2380" w:rsidRDefault="003B2380" w:rsidP="00B746C3">
            <w:r>
              <w:rPr>
                <w:rFonts w:hint="eastAsia"/>
              </w:rPr>
              <w:t>警惕</w:t>
            </w:r>
          </w:p>
        </w:tc>
      </w:tr>
      <w:tr w:rsidR="003B2380" w:rsidTr="00B746C3">
        <w:tc>
          <w:tcPr>
            <w:tcW w:w="1773" w:type="dxa"/>
            <w:shd w:val="clear" w:color="auto" w:fill="auto"/>
          </w:tcPr>
          <w:p w:rsidR="003B2380" w:rsidRDefault="003B2380" w:rsidP="00B746C3">
            <w:r>
              <w:rPr>
                <w:rFonts w:hint="eastAsia"/>
              </w:rPr>
              <w:t>离心机盖</w:t>
            </w:r>
          </w:p>
        </w:tc>
        <w:tc>
          <w:tcPr>
            <w:tcW w:w="1773" w:type="dxa"/>
            <w:shd w:val="clear" w:color="auto" w:fill="auto"/>
          </w:tcPr>
          <w:p w:rsidR="003B2380" w:rsidRDefault="003B2380" w:rsidP="00B746C3">
            <w:r>
              <w:rPr>
                <w:rFonts w:hint="eastAsia"/>
              </w:rPr>
              <w:t>机盖未栓上</w:t>
            </w:r>
          </w:p>
        </w:tc>
        <w:tc>
          <w:tcPr>
            <w:tcW w:w="1773" w:type="dxa"/>
            <w:shd w:val="clear" w:color="auto" w:fill="auto"/>
          </w:tcPr>
          <w:p w:rsidR="003B2380" w:rsidRDefault="003B2380" w:rsidP="00B746C3">
            <w:r>
              <w:rPr>
                <w:rFonts w:hint="eastAsia"/>
              </w:rPr>
              <w:t>运行</w:t>
            </w:r>
          </w:p>
        </w:tc>
        <w:tc>
          <w:tcPr>
            <w:tcW w:w="1773" w:type="dxa"/>
            <w:shd w:val="clear" w:color="auto" w:fill="auto"/>
          </w:tcPr>
          <w:p w:rsidR="003B2380" w:rsidRDefault="003B2380" w:rsidP="00B746C3"/>
        </w:tc>
        <w:tc>
          <w:tcPr>
            <w:tcW w:w="1774" w:type="dxa"/>
            <w:shd w:val="clear" w:color="auto" w:fill="auto"/>
          </w:tcPr>
          <w:p w:rsidR="003B2380" w:rsidRDefault="003B2380" w:rsidP="00B746C3">
            <w:r>
              <w:rPr>
                <w:rFonts w:hint="eastAsia"/>
              </w:rPr>
              <w:t>警惕</w:t>
            </w:r>
          </w:p>
        </w:tc>
      </w:tr>
      <w:tr w:rsidR="003B2380" w:rsidTr="00B746C3">
        <w:tc>
          <w:tcPr>
            <w:tcW w:w="1773" w:type="dxa"/>
            <w:shd w:val="clear" w:color="auto" w:fill="auto"/>
          </w:tcPr>
          <w:p w:rsidR="003B2380" w:rsidRDefault="003B2380" w:rsidP="00B746C3">
            <w:r>
              <w:rPr>
                <w:rFonts w:hint="eastAsia"/>
              </w:rPr>
              <w:t>离心机</w:t>
            </w:r>
          </w:p>
        </w:tc>
        <w:tc>
          <w:tcPr>
            <w:tcW w:w="1773" w:type="dxa"/>
            <w:shd w:val="clear" w:color="auto" w:fill="auto"/>
          </w:tcPr>
          <w:p w:rsidR="003B2380" w:rsidRDefault="003B2380" w:rsidP="00B746C3">
            <w:r>
              <w:rPr>
                <w:rFonts w:hint="eastAsia"/>
              </w:rPr>
              <w:t>机盖未栓上就旋转错误</w:t>
            </w:r>
          </w:p>
        </w:tc>
        <w:tc>
          <w:tcPr>
            <w:tcW w:w="1773" w:type="dxa"/>
            <w:shd w:val="clear" w:color="auto" w:fill="auto"/>
          </w:tcPr>
          <w:p w:rsidR="003B2380" w:rsidRDefault="003B2380" w:rsidP="00B746C3">
            <w:r>
              <w:rPr>
                <w:rFonts w:hint="eastAsia"/>
              </w:rPr>
              <w:t>上电、装载、运行</w:t>
            </w:r>
          </w:p>
        </w:tc>
        <w:tc>
          <w:tcPr>
            <w:tcW w:w="1773" w:type="dxa"/>
            <w:shd w:val="clear" w:color="auto" w:fill="auto"/>
          </w:tcPr>
          <w:p w:rsidR="003B2380" w:rsidRDefault="003B2380" w:rsidP="00B746C3"/>
        </w:tc>
        <w:tc>
          <w:tcPr>
            <w:tcW w:w="1774" w:type="dxa"/>
            <w:shd w:val="clear" w:color="auto" w:fill="auto"/>
          </w:tcPr>
          <w:p w:rsidR="003B2380" w:rsidRDefault="003B2380" w:rsidP="00B746C3">
            <w:r>
              <w:rPr>
                <w:rFonts w:hint="eastAsia"/>
              </w:rPr>
              <w:t>报警</w:t>
            </w:r>
          </w:p>
        </w:tc>
      </w:tr>
      <w:tr w:rsidR="003B2380" w:rsidTr="00B746C3">
        <w:tc>
          <w:tcPr>
            <w:tcW w:w="1773" w:type="dxa"/>
            <w:shd w:val="clear" w:color="auto" w:fill="auto"/>
          </w:tcPr>
          <w:p w:rsidR="003B2380" w:rsidRDefault="003B2380" w:rsidP="00B746C3">
            <w:r>
              <w:rPr>
                <w:rFonts w:hint="eastAsia"/>
              </w:rPr>
              <w:t>离心机</w:t>
            </w:r>
          </w:p>
        </w:tc>
        <w:tc>
          <w:tcPr>
            <w:tcW w:w="1773" w:type="dxa"/>
            <w:shd w:val="clear" w:color="auto" w:fill="auto"/>
          </w:tcPr>
          <w:p w:rsidR="003B2380" w:rsidRDefault="003B2380" w:rsidP="00B746C3">
            <w:r>
              <w:rPr>
                <w:rFonts w:hint="eastAsia"/>
              </w:rPr>
              <w:t>离心机故障</w:t>
            </w:r>
          </w:p>
        </w:tc>
        <w:tc>
          <w:tcPr>
            <w:tcW w:w="1773" w:type="dxa"/>
            <w:shd w:val="clear" w:color="auto" w:fill="auto"/>
          </w:tcPr>
          <w:p w:rsidR="003B2380" w:rsidRDefault="003B2380" w:rsidP="00B746C3">
            <w:r>
              <w:rPr>
                <w:rFonts w:hint="eastAsia"/>
              </w:rPr>
              <w:t>上电、装载、运行</w:t>
            </w:r>
          </w:p>
        </w:tc>
        <w:tc>
          <w:tcPr>
            <w:tcW w:w="1773" w:type="dxa"/>
            <w:shd w:val="clear" w:color="auto" w:fill="auto"/>
          </w:tcPr>
          <w:p w:rsidR="003B2380" w:rsidRDefault="003B2380" w:rsidP="00B746C3"/>
        </w:tc>
        <w:tc>
          <w:tcPr>
            <w:tcW w:w="1774" w:type="dxa"/>
            <w:shd w:val="clear" w:color="auto" w:fill="auto"/>
          </w:tcPr>
          <w:p w:rsidR="003B2380" w:rsidRDefault="003B2380" w:rsidP="00B746C3">
            <w:r>
              <w:rPr>
                <w:rFonts w:hint="eastAsia"/>
              </w:rPr>
              <w:t>报警</w:t>
            </w:r>
          </w:p>
        </w:tc>
      </w:tr>
      <w:tr w:rsidR="003B2380" w:rsidTr="00B746C3">
        <w:tc>
          <w:tcPr>
            <w:tcW w:w="1773" w:type="dxa"/>
            <w:shd w:val="clear" w:color="auto" w:fill="auto"/>
          </w:tcPr>
          <w:p w:rsidR="003B2380" w:rsidRDefault="003B2380" w:rsidP="00B746C3">
            <w:r>
              <w:rPr>
                <w:rFonts w:hint="eastAsia"/>
              </w:rPr>
              <w:t>离心机</w:t>
            </w:r>
          </w:p>
        </w:tc>
        <w:tc>
          <w:tcPr>
            <w:tcW w:w="1773" w:type="dxa"/>
            <w:shd w:val="clear" w:color="auto" w:fill="auto"/>
          </w:tcPr>
          <w:p w:rsidR="003B2380" w:rsidRDefault="003B2380" w:rsidP="00B746C3">
            <w:r>
              <w:rPr>
                <w:rFonts w:hint="eastAsia"/>
              </w:rPr>
              <w:t>离心机超速</w:t>
            </w:r>
          </w:p>
        </w:tc>
        <w:tc>
          <w:tcPr>
            <w:tcW w:w="1773" w:type="dxa"/>
            <w:shd w:val="clear" w:color="auto" w:fill="auto"/>
          </w:tcPr>
          <w:p w:rsidR="003B2380" w:rsidRDefault="003B2380" w:rsidP="00B746C3">
            <w:r>
              <w:rPr>
                <w:rFonts w:hint="eastAsia"/>
              </w:rPr>
              <w:t>上电、装载、运行</w:t>
            </w:r>
          </w:p>
        </w:tc>
        <w:tc>
          <w:tcPr>
            <w:tcW w:w="1773" w:type="dxa"/>
            <w:shd w:val="clear" w:color="auto" w:fill="auto"/>
          </w:tcPr>
          <w:p w:rsidR="003B2380" w:rsidRDefault="003B2380" w:rsidP="00B746C3"/>
        </w:tc>
        <w:tc>
          <w:tcPr>
            <w:tcW w:w="1774" w:type="dxa"/>
            <w:shd w:val="clear" w:color="auto" w:fill="auto"/>
          </w:tcPr>
          <w:p w:rsidR="003B2380" w:rsidRDefault="003B2380" w:rsidP="00B746C3">
            <w:r>
              <w:rPr>
                <w:rFonts w:hint="eastAsia"/>
              </w:rPr>
              <w:t>报警</w:t>
            </w:r>
          </w:p>
        </w:tc>
      </w:tr>
      <w:tr w:rsidR="003B2380" w:rsidTr="00B746C3">
        <w:tc>
          <w:tcPr>
            <w:tcW w:w="1773" w:type="dxa"/>
            <w:shd w:val="clear" w:color="auto" w:fill="auto"/>
          </w:tcPr>
          <w:p w:rsidR="003B2380" w:rsidRDefault="003B2380" w:rsidP="00B746C3">
            <w:r>
              <w:rPr>
                <w:rFonts w:hint="eastAsia"/>
              </w:rPr>
              <w:t>离心机压力传感器</w:t>
            </w:r>
          </w:p>
        </w:tc>
        <w:tc>
          <w:tcPr>
            <w:tcW w:w="1773" w:type="dxa"/>
            <w:shd w:val="clear" w:color="auto" w:fill="auto"/>
          </w:tcPr>
          <w:p w:rsidR="003B2380" w:rsidRDefault="003B2380" w:rsidP="00B746C3">
            <w:r>
              <w:rPr>
                <w:rFonts w:hint="eastAsia"/>
              </w:rPr>
              <w:t>离心机压力高</w:t>
            </w:r>
          </w:p>
        </w:tc>
        <w:tc>
          <w:tcPr>
            <w:tcW w:w="1773" w:type="dxa"/>
            <w:shd w:val="clear" w:color="auto" w:fill="auto"/>
          </w:tcPr>
          <w:p w:rsidR="003B2380" w:rsidRDefault="003B2380" w:rsidP="00B746C3">
            <w:r>
              <w:rPr>
                <w:rFonts w:hint="eastAsia"/>
              </w:rPr>
              <w:t>运行</w:t>
            </w:r>
          </w:p>
        </w:tc>
        <w:tc>
          <w:tcPr>
            <w:tcW w:w="1773" w:type="dxa"/>
            <w:shd w:val="clear" w:color="auto" w:fill="auto"/>
          </w:tcPr>
          <w:p w:rsidR="003B2380" w:rsidRDefault="003B2380" w:rsidP="00B746C3">
            <w:r>
              <w:rPr>
                <w:rFonts w:hint="eastAsia"/>
              </w:rPr>
              <w:t>&gt;1350mmHg</w:t>
            </w:r>
          </w:p>
        </w:tc>
        <w:tc>
          <w:tcPr>
            <w:tcW w:w="1774" w:type="dxa"/>
            <w:shd w:val="clear" w:color="auto" w:fill="auto"/>
          </w:tcPr>
          <w:p w:rsidR="003B2380" w:rsidRDefault="003B2380" w:rsidP="00B746C3">
            <w:r>
              <w:rPr>
                <w:rFonts w:hint="eastAsia"/>
              </w:rPr>
              <w:t>警惕</w:t>
            </w:r>
          </w:p>
        </w:tc>
      </w:tr>
      <w:tr w:rsidR="003B2380" w:rsidTr="00B746C3">
        <w:tc>
          <w:tcPr>
            <w:tcW w:w="1773" w:type="dxa"/>
            <w:shd w:val="clear" w:color="auto" w:fill="auto"/>
          </w:tcPr>
          <w:p w:rsidR="003B2380" w:rsidRDefault="003B2380" w:rsidP="00B746C3">
            <w:r>
              <w:rPr>
                <w:rFonts w:hint="eastAsia"/>
              </w:rPr>
              <w:t>离心机</w:t>
            </w:r>
          </w:p>
        </w:tc>
        <w:tc>
          <w:tcPr>
            <w:tcW w:w="1773" w:type="dxa"/>
            <w:shd w:val="clear" w:color="auto" w:fill="auto"/>
          </w:tcPr>
          <w:p w:rsidR="003B2380" w:rsidRDefault="003B2380" w:rsidP="00B746C3">
            <w:r>
              <w:rPr>
                <w:rFonts w:hint="eastAsia"/>
              </w:rPr>
              <w:t>离心机速度错误</w:t>
            </w:r>
          </w:p>
        </w:tc>
        <w:tc>
          <w:tcPr>
            <w:tcW w:w="1773" w:type="dxa"/>
            <w:shd w:val="clear" w:color="auto" w:fill="auto"/>
          </w:tcPr>
          <w:p w:rsidR="003B2380" w:rsidRDefault="003B2380" w:rsidP="00B746C3">
            <w:r>
              <w:rPr>
                <w:rFonts w:hint="eastAsia"/>
              </w:rPr>
              <w:t>运行</w:t>
            </w:r>
          </w:p>
        </w:tc>
        <w:tc>
          <w:tcPr>
            <w:tcW w:w="1773" w:type="dxa"/>
            <w:shd w:val="clear" w:color="auto" w:fill="auto"/>
          </w:tcPr>
          <w:p w:rsidR="003B2380" w:rsidRDefault="003B2380" w:rsidP="00B746C3"/>
        </w:tc>
        <w:tc>
          <w:tcPr>
            <w:tcW w:w="1774" w:type="dxa"/>
            <w:shd w:val="clear" w:color="auto" w:fill="auto"/>
          </w:tcPr>
          <w:p w:rsidR="003B2380" w:rsidRDefault="003B2380" w:rsidP="00B746C3">
            <w:r>
              <w:rPr>
                <w:rFonts w:hint="eastAsia"/>
              </w:rPr>
              <w:t>警惕</w:t>
            </w:r>
          </w:p>
        </w:tc>
      </w:tr>
      <w:tr w:rsidR="003B2380" w:rsidTr="00B746C3">
        <w:tc>
          <w:tcPr>
            <w:tcW w:w="1773" w:type="dxa"/>
            <w:shd w:val="clear" w:color="auto" w:fill="auto"/>
          </w:tcPr>
          <w:p w:rsidR="003B2380" w:rsidRDefault="003B2380" w:rsidP="00B746C3">
            <w:r>
              <w:rPr>
                <w:rFonts w:hint="eastAsia"/>
              </w:rPr>
              <w:t>离心机</w:t>
            </w:r>
          </w:p>
        </w:tc>
        <w:tc>
          <w:tcPr>
            <w:tcW w:w="1773" w:type="dxa"/>
            <w:shd w:val="clear" w:color="auto" w:fill="auto"/>
          </w:tcPr>
          <w:p w:rsidR="003B2380" w:rsidRDefault="003B2380" w:rsidP="00B746C3">
            <w:r>
              <w:rPr>
                <w:rFonts w:hint="eastAsia"/>
              </w:rPr>
              <w:t>离心机停止运行</w:t>
            </w:r>
          </w:p>
        </w:tc>
        <w:tc>
          <w:tcPr>
            <w:tcW w:w="1773" w:type="dxa"/>
            <w:shd w:val="clear" w:color="auto" w:fill="auto"/>
          </w:tcPr>
          <w:p w:rsidR="003B2380" w:rsidRDefault="003B2380" w:rsidP="00B746C3">
            <w:r>
              <w:rPr>
                <w:rFonts w:hint="eastAsia"/>
              </w:rPr>
              <w:t>运行</w:t>
            </w:r>
          </w:p>
        </w:tc>
        <w:tc>
          <w:tcPr>
            <w:tcW w:w="1773" w:type="dxa"/>
            <w:shd w:val="clear" w:color="auto" w:fill="auto"/>
          </w:tcPr>
          <w:p w:rsidR="003B2380" w:rsidRDefault="003B2380" w:rsidP="00B746C3"/>
        </w:tc>
        <w:tc>
          <w:tcPr>
            <w:tcW w:w="1774" w:type="dxa"/>
            <w:shd w:val="clear" w:color="auto" w:fill="auto"/>
          </w:tcPr>
          <w:p w:rsidR="003B2380" w:rsidRDefault="003B2380" w:rsidP="00B746C3">
            <w:r>
              <w:rPr>
                <w:rFonts w:hint="eastAsia"/>
              </w:rPr>
              <w:t>警惕</w:t>
            </w:r>
          </w:p>
        </w:tc>
      </w:tr>
      <w:tr w:rsidR="003B2380" w:rsidTr="00B746C3">
        <w:tc>
          <w:tcPr>
            <w:tcW w:w="1773" w:type="dxa"/>
            <w:shd w:val="clear" w:color="auto" w:fill="auto"/>
          </w:tcPr>
          <w:p w:rsidR="003B2380" w:rsidRDefault="003B2380" w:rsidP="00B746C3">
            <w:r>
              <w:rPr>
                <w:rFonts w:hint="eastAsia"/>
              </w:rPr>
              <w:t>离心机</w:t>
            </w:r>
          </w:p>
        </w:tc>
        <w:tc>
          <w:tcPr>
            <w:tcW w:w="1773" w:type="dxa"/>
            <w:shd w:val="clear" w:color="auto" w:fill="auto"/>
          </w:tcPr>
          <w:p w:rsidR="003B2380" w:rsidRDefault="003B2380" w:rsidP="00B746C3">
            <w:r>
              <w:rPr>
                <w:rFonts w:hint="eastAsia"/>
              </w:rPr>
              <w:t>离心机温度错误</w:t>
            </w:r>
          </w:p>
        </w:tc>
        <w:tc>
          <w:tcPr>
            <w:tcW w:w="1773" w:type="dxa"/>
            <w:shd w:val="clear" w:color="auto" w:fill="auto"/>
          </w:tcPr>
          <w:p w:rsidR="003B2380" w:rsidRDefault="003B2380" w:rsidP="00B746C3">
            <w:r>
              <w:rPr>
                <w:rFonts w:hint="eastAsia"/>
              </w:rPr>
              <w:t>上电、装载、运行</w:t>
            </w:r>
          </w:p>
        </w:tc>
        <w:tc>
          <w:tcPr>
            <w:tcW w:w="1773" w:type="dxa"/>
            <w:shd w:val="clear" w:color="auto" w:fill="auto"/>
          </w:tcPr>
          <w:p w:rsidR="003B2380" w:rsidRDefault="003B2380" w:rsidP="00B746C3"/>
        </w:tc>
        <w:tc>
          <w:tcPr>
            <w:tcW w:w="1774" w:type="dxa"/>
            <w:shd w:val="clear" w:color="auto" w:fill="auto"/>
          </w:tcPr>
          <w:p w:rsidR="003B2380" w:rsidRDefault="003B2380" w:rsidP="00B746C3">
            <w:r>
              <w:rPr>
                <w:rFonts w:hint="eastAsia"/>
              </w:rPr>
              <w:t>报警</w:t>
            </w:r>
          </w:p>
        </w:tc>
      </w:tr>
    </w:tbl>
    <w:p w:rsidR="003B2380" w:rsidRDefault="003B2380" w:rsidP="003B2380">
      <w:pPr>
        <w:pStyle w:val="2"/>
        <w:widowControl w:val="0"/>
        <w:tabs>
          <w:tab w:val="left" w:pos="576"/>
        </w:tabs>
        <w:spacing w:before="240" w:after="240" w:line="360" w:lineRule="auto"/>
        <w:ind w:left="576" w:hanging="576"/>
        <w:jc w:val="both"/>
      </w:pPr>
      <w:bookmarkStart w:id="173" w:name="_Toc359251307"/>
      <w:bookmarkStart w:id="174" w:name="_Toc362251556"/>
      <w:r>
        <w:rPr>
          <w:rFonts w:ascii="宋体" w:hAnsi="宋体" w:hint="eastAsia"/>
        </w:rPr>
        <w:t>献血者</w:t>
      </w:r>
      <w:bookmarkEnd w:id="173"/>
      <w:bookmarkEnd w:id="174"/>
    </w:p>
    <w:tbl>
      <w:tblPr>
        <w:tblW w:w="0" w:type="auto"/>
        <w:tblInd w:w="4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0"/>
        <w:gridCol w:w="1816"/>
        <w:gridCol w:w="1599"/>
        <w:gridCol w:w="1762"/>
        <w:gridCol w:w="1565"/>
      </w:tblGrid>
      <w:tr w:rsidR="003B2380" w:rsidTr="00B746C3">
        <w:tc>
          <w:tcPr>
            <w:tcW w:w="1531" w:type="dxa"/>
            <w:shd w:val="clear" w:color="auto" w:fill="auto"/>
          </w:tcPr>
          <w:p w:rsidR="003B2380" w:rsidRPr="0015770F" w:rsidRDefault="003B2380" w:rsidP="00B746C3">
            <w:pPr>
              <w:rPr>
                <w:rFonts w:ascii="宋体" w:hAnsi="宋体"/>
              </w:rPr>
            </w:pPr>
            <w:r w:rsidRPr="0015770F">
              <w:rPr>
                <w:rFonts w:ascii="宋体" w:hAnsi="宋体" w:hint="eastAsia"/>
              </w:rPr>
              <w:t>检测内容</w:t>
            </w:r>
          </w:p>
        </w:tc>
        <w:tc>
          <w:tcPr>
            <w:tcW w:w="2015" w:type="dxa"/>
            <w:shd w:val="clear" w:color="auto" w:fill="auto"/>
          </w:tcPr>
          <w:p w:rsidR="003B2380" w:rsidRPr="0015770F" w:rsidRDefault="003B2380" w:rsidP="00B746C3">
            <w:pPr>
              <w:rPr>
                <w:rFonts w:ascii="宋体" w:hAnsi="宋体"/>
              </w:rPr>
            </w:pPr>
            <w:r w:rsidRPr="0015770F">
              <w:rPr>
                <w:rFonts w:ascii="宋体" w:hAnsi="宋体" w:hint="eastAsia"/>
              </w:rPr>
              <w:t>故障</w:t>
            </w:r>
          </w:p>
        </w:tc>
        <w:tc>
          <w:tcPr>
            <w:tcW w:w="1773" w:type="dxa"/>
            <w:shd w:val="clear" w:color="auto" w:fill="auto"/>
          </w:tcPr>
          <w:p w:rsidR="003B2380" w:rsidRPr="0015770F" w:rsidRDefault="003B2380" w:rsidP="00B746C3">
            <w:pPr>
              <w:rPr>
                <w:rFonts w:ascii="宋体" w:hAnsi="宋体"/>
              </w:rPr>
            </w:pPr>
            <w:r w:rsidRPr="0015770F">
              <w:rPr>
                <w:rFonts w:ascii="宋体" w:hAnsi="宋体" w:hint="eastAsia"/>
              </w:rPr>
              <w:t>检测时期</w:t>
            </w:r>
          </w:p>
        </w:tc>
        <w:tc>
          <w:tcPr>
            <w:tcW w:w="1773" w:type="dxa"/>
            <w:shd w:val="clear" w:color="auto" w:fill="auto"/>
          </w:tcPr>
          <w:p w:rsidR="003B2380" w:rsidRPr="0015770F" w:rsidRDefault="003B2380" w:rsidP="00B746C3">
            <w:pPr>
              <w:rPr>
                <w:rFonts w:ascii="宋体" w:hAnsi="宋体"/>
              </w:rPr>
            </w:pPr>
            <w:r w:rsidRPr="0015770F">
              <w:rPr>
                <w:rFonts w:ascii="宋体" w:hAnsi="宋体" w:hint="eastAsia"/>
              </w:rPr>
              <w:t>现象</w:t>
            </w:r>
          </w:p>
        </w:tc>
        <w:tc>
          <w:tcPr>
            <w:tcW w:w="1774" w:type="dxa"/>
            <w:shd w:val="clear" w:color="auto" w:fill="auto"/>
          </w:tcPr>
          <w:p w:rsidR="003B2380" w:rsidRPr="0015770F" w:rsidRDefault="003B2380" w:rsidP="00B746C3">
            <w:pPr>
              <w:rPr>
                <w:rFonts w:ascii="宋体" w:hAnsi="宋体"/>
              </w:rPr>
            </w:pPr>
            <w:r w:rsidRPr="0015770F">
              <w:rPr>
                <w:rFonts w:ascii="宋体" w:hAnsi="宋体" w:hint="eastAsia"/>
              </w:rPr>
              <w:t>级别</w:t>
            </w:r>
          </w:p>
        </w:tc>
      </w:tr>
      <w:tr w:rsidR="003B2380" w:rsidTr="00B746C3">
        <w:tc>
          <w:tcPr>
            <w:tcW w:w="1531" w:type="dxa"/>
            <w:shd w:val="clear" w:color="auto" w:fill="auto"/>
          </w:tcPr>
          <w:p w:rsidR="003B2380" w:rsidRDefault="003B2380" w:rsidP="00B746C3">
            <w:r>
              <w:rPr>
                <w:rFonts w:hint="eastAsia"/>
              </w:rPr>
              <w:t>献血者</w:t>
            </w:r>
          </w:p>
        </w:tc>
        <w:tc>
          <w:tcPr>
            <w:tcW w:w="2015" w:type="dxa"/>
            <w:shd w:val="clear" w:color="auto" w:fill="auto"/>
          </w:tcPr>
          <w:p w:rsidR="003B2380" w:rsidRDefault="003B2380" w:rsidP="00B746C3">
            <w:r>
              <w:rPr>
                <w:rFonts w:hint="eastAsia"/>
              </w:rPr>
              <w:t>献血者脱离错误</w:t>
            </w:r>
          </w:p>
        </w:tc>
        <w:tc>
          <w:tcPr>
            <w:tcW w:w="1773" w:type="dxa"/>
            <w:shd w:val="clear" w:color="auto" w:fill="auto"/>
          </w:tcPr>
          <w:p w:rsidR="003B2380" w:rsidRDefault="003B2380" w:rsidP="00B746C3">
            <w:r>
              <w:rPr>
                <w:rFonts w:hint="eastAsia"/>
              </w:rPr>
              <w:t>卸载</w:t>
            </w:r>
          </w:p>
        </w:tc>
        <w:tc>
          <w:tcPr>
            <w:tcW w:w="1773" w:type="dxa"/>
            <w:shd w:val="clear" w:color="auto" w:fill="auto"/>
          </w:tcPr>
          <w:p w:rsidR="003B2380" w:rsidRDefault="003B2380" w:rsidP="00B746C3"/>
        </w:tc>
        <w:tc>
          <w:tcPr>
            <w:tcW w:w="1774" w:type="dxa"/>
            <w:shd w:val="clear" w:color="auto" w:fill="auto"/>
          </w:tcPr>
          <w:p w:rsidR="003B2380" w:rsidRDefault="003B2380" w:rsidP="00B746C3">
            <w:r>
              <w:rPr>
                <w:rFonts w:hint="eastAsia"/>
              </w:rPr>
              <w:t>警惕</w:t>
            </w:r>
          </w:p>
        </w:tc>
      </w:tr>
      <w:tr w:rsidR="003B2380" w:rsidTr="00B746C3">
        <w:tc>
          <w:tcPr>
            <w:tcW w:w="1531" w:type="dxa"/>
            <w:shd w:val="clear" w:color="auto" w:fill="auto"/>
          </w:tcPr>
          <w:p w:rsidR="003B2380" w:rsidRDefault="003B2380" w:rsidP="00B746C3">
            <w:r>
              <w:rPr>
                <w:rFonts w:hint="eastAsia"/>
              </w:rPr>
              <w:t>献血者</w:t>
            </w:r>
          </w:p>
        </w:tc>
        <w:tc>
          <w:tcPr>
            <w:tcW w:w="2015" w:type="dxa"/>
            <w:shd w:val="clear" w:color="auto" w:fill="auto"/>
          </w:tcPr>
          <w:p w:rsidR="003B2380" w:rsidRDefault="003B2380" w:rsidP="00B746C3">
            <w:r>
              <w:rPr>
                <w:rFonts w:hint="eastAsia"/>
              </w:rPr>
              <w:t>献血者身高太高、太矮</w:t>
            </w:r>
          </w:p>
        </w:tc>
        <w:tc>
          <w:tcPr>
            <w:tcW w:w="1773" w:type="dxa"/>
            <w:shd w:val="clear" w:color="auto" w:fill="auto"/>
          </w:tcPr>
          <w:p w:rsidR="003B2380" w:rsidRDefault="003B2380" w:rsidP="00B746C3">
            <w:r>
              <w:rPr>
                <w:rFonts w:hint="eastAsia"/>
              </w:rPr>
              <w:t>上电、装载、运行</w:t>
            </w:r>
          </w:p>
        </w:tc>
        <w:tc>
          <w:tcPr>
            <w:tcW w:w="1773" w:type="dxa"/>
            <w:shd w:val="clear" w:color="auto" w:fill="auto"/>
          </w:tcPr>
          <w:p w:rsidR="003B2380" w:rsidRDefault="003B2380" w:rsidP="00B746C3">
            <w:r>
              <w:rPr>
                <w:rFonts w:hint="eastAsia"/>
              </w:rPr>
              <w:t>121cm~243.8cm</w:t>
            </w:r>
          </w:p>
        </w:tc>
        <w:tc>
          <w:tcPr>
            <w:tcW w:w="1774" w:type="dxa"/>
            <w:shd w:val="clear" w:color="auto" w:fill="auto"/>
          </w:tcPr>
          <w:p w:rsidR="003B2380" w:rsidRDefault="003B2380" w:rsidP="00B746C3">
            <w:r>
              <w:rPr>
                <w:rFonts w:hint="eastAsia"/>
              </w:rPr>
              <w:t>报警</w:t>
            </w:r>
          </w:p>
        </w:tc>
      </w:tr>
      <w:tr w:rsidR="003B2380" w:rsidTr="00B746C3">
        <w:tc>
          <w:tcPr>
            <w:tcW w:w="1531" w:type="dxa"/>
            <w:shd w:val="clear" w:color="auto" w:fill="auto"/>
          </w:tcPr>
          <w:p w:rsidR="003B2380" w:rsidRDefault="003B2380" w:rsidP="00B746C3">
            <w:r>
              <w:rPr>
                <w:rFonts w:hint="eastAsia"/>
              </w:rPr>
              <w:t>献血者</w:t>
            </w:r>
          </w:p>
        </w:tc>
        <w:tc>
          <w:tcPr>
            <w:tcW w:w="2015" w:type="dxa"/>
            <w:shd w:val="clear" w:color="auto" w:fill="auto"/>
          </w:tcPr>
          <w:p w:rsidR="003B2380" w:rsidRDefault="003B2380" w:rsidP="00B746C3">
            <w:r>
              <w:rPr>
                <w:rFonts w:hint="eastAsia"/>
              </w:rPr>
              <w:t>献血者总血量太多、太少</w:t>
            </w:r>
          </w:p>
        </w:tc>
        <w:tc>
          <w:tcPr>
            <w:tcW w:w="1773" w:type="dxa"/>
            <w:shd w:val="clear" w:color="auto" w:fill="auto"/>
          </w:tcPr>
          <w:p w:rsidR="003B2380" w:rsidRDefault="003B2380" w:rsidP="00B746C3">
            <w:r>
              <w:rPr>
                <w:rFonts w:hint="eastAsia"/>
              </w:rPr>
              <w:t>上电、装载、运行</w:t>
            </w:r>
          </w:p>
        </w:tc>
        <w:tc>
          <w:tcPr>
            <w:tcW w:w="1773" w:type="dxa"/>
            <w:shd w:val="clear" w:color="auto" w:fill="auto"/>
          </w:tcPr>
          <w:p w:rsidR="003B2380" w:rsidRDefault="003B2380" w:rsidP="00B746C3"/>
        </w:tc>
        <w:tc>
          <w:tcPr>
            <w:tcW w:w="1774" w:type="dxa"/>
            <w:shd w:val="clear" w:color="auto" w:fill="auto"/>
          </w:tcPr>
          <w:p w:rsidR="003B2380" w:rsidRDefault="003B2380" w:rsidP="00B746C3">
            <w:r>
              <w:rPr>
                <w:rFonts w:hint="eastAsia"/>
              </w:rPr>
              <w:t>报警</w:t>
            </w:r>
          </w:p>
        </w:tc>
      </w:tr>
      <w:tr w:rsidR="003B2380" w:rsidTr="00B746C3">
        <w:tc>
          <w:tcPr>
            <w:tcW w:w="1531" w:type="dxa"/>
            <w:shd w:val="clear" w:color="auto" w:fill="auto"/>
          </w:tcPr>
          <w:p w:rsidR="003B2380" w:rsidRDefault="003B2380" w:rsidP="00B746C3">
            <w:r>
              <w:rPr>
                <w:rFonts w:hint="eastAsia"/>
              </w:rPr>
              <w:t>献血者</w:t>
            </w:r>
          </w:p>
        </w:tc>
        <w:tc>
          <w:tcPr>
            <w:tcW w:w="2015" w:type="dxa"/>
            <w:shd w:val="clear" w:color="auto" w:fill="auto"/>
          </w:tcPr>
          <w:p w:rsidR="003B2380" w:rsidRDefault="003B2380" w:rsidP="00B746C3">
            <w:r>
              <w:rPr>
                <w:rFonts w:hint="eastAsia"/>
              </w:rPr>
              <w:t>献血者体重太重、太轻</w:t>
            </w:r>
          </w:p>
        </w:tc>
        <w:tc>
          <w:tcPr>
            <w:tcW w:w="1773" w:type="dxa"/>
            <w:shd w:val="clear" w:color="auto" w:fill="auto"/>
          </w:tcPr>
          <w:p w:rsidR="003B2380" w:rsidRDefault="003B2380" w:rsidP="00B746C3">
            <w:r>
              <w:rPr>
                <w:rFonts w:hint="eastAsia"/>
              </w:rPr>
              <w:t>上电、装载、运行</w:t>
            </w:r>
          </w:p>
        </w:tc>
        <w:tc>
          <w:tcPr>
            <w:tcW w:w="1773" w:type="dxa"/>
            <w:shd w:val="clear" w:color="auto" w:fill="auto"/>
          </w:tcPr>
          <w:p w:rsidR="003B2380" w:rsidRDefault="003B2380" w:rsidP="00B746C3">
            <w:r>
              <w:rPr>
                <w:rFonts w:hint="eastAsia"/>
              </w:rPr>
              <w:t>22Kg~227Kg</w:t>
            </w:r>
          </w:p>
        </w:tc>
        <w:tc>
          <w:tcPr>
            <w:tcW w:w="1774" w:type="dxa"/>
            <w:shd w:val="clear" w:color="auto" w:fill="auto"/>
          </w:tcPr>
          <w:p w:rsidR="003B2380" w:rsidRDefault="003B2380" w:rsidP="00B746C3">
            <w:r>
              <w:rPr>
                <w:rFonts w:hint="eastAsia"/>
              </w:rPr>
              <w:t>报警</w:t>
            </w:r>
          </w:p>
        </w:tc>
      </w:tr>
      <w:tr w:rsidR="003B2380" w:rsidTr="00B746C3">
        <w:tc>
          <w:tcPr>
            <w:tcW w:w="1531" w:type="dxa"/>
            <w:shd w:val="clear" w:color="auto" w:fill="auto"/>
          </w:tcPr>
          <w:p w:rsidR="003B2380" w:rsidRDefault="003B2380" w:rsidP="00B746C3">
            <w:r>
              <w:rPr>
                <w:rFonts w:hint="eastAsia"/>
              </w:rPr>
              <w:t>献血者</w:t>
            </w:r>
          </w:p>
        </w:tc>
        <w:tc>
          <w:tcPr>
            <w:tcW w:w="2015" w:type="dxa"/>
            <w:shd w:val="clear" w:color="auto" w:fill="auto"/>
          </w:tcPr>
          <w:p w:rsidR="003B2380" w:rsidRDefault="003B2380" w:rsidP="00B746C3">
            <w:r>
              <w:rPr>
                <w:rFonts w:hint="eastAsia"/>
              </w:rPr>
              <w:t>无效的献血者性别、无效的献血者</w:t>
            </w:r>
            <w:r>
              <w:rPr>
                <w:rFonts w:hint="eastAsia"/>
              </w:rPr>
              <w:t>Hct</w:t>
            </w:r>
            <w:r>
              <w:rPr>
                <w:rFonts w:hint="eastAsia"/>
              </w:rPr>
              <w:t>、</w:t>
            </w:r>
          </w:p>
          <w:p w:rsidR="003B2380" w:rsidRDefault="003B2380" w:rsidP="00B746C3">
            <w:r>
              <w:rPr>
                <w:rFonts w:hint="eastAsia"/>
              </w:rPr>
              <w:t>无效的献血者血小板预计数、</w:t>
            </w:r>
          </w:p>
          <w:p w:rsidR="003B2380" w:rsidRDefault="003B2380" w:rsidP="00B746C3">
            <w:r>
              <w:rPr>
                <w:rFonts w:hint="eastAsia"/>
              </w:rPr>
              <w:lastRenderedPageBreak/>
              <w:t>无效的献血者总血量</w:t>
            </w:r>
          </w:p>
          <w:p w:rsidR="003B2380" w:rsidRDefault="003B2380" w:rsidP="00B746C3"/>
        </w:tc>
        <w:tc>
          <w:tcPr>
            <w:tcW w:w="1773" w:type="dxa"/>
            <w:shd w:val="clear" w:color="auto" w:fill="auto"/>
          </w:tcPr>
          <w:p w:rsidR="003B2380" w:rsidRDefault="003B2380" w:rsidP="00B746C3">
            <w:r>
              <w:rPr>
                <w:rFonts w:hint="eastAsia"/>
              </w:rPr>
              <w:lastRenderedPageBreak/>
              <w:t>上电、装载、运行</w:t>
            </w:r>
          </w:p>
        </w:tc>
        <w:tc>
          <w:tcPr>
            <w:tcW w:w="1773" w:type="dxa"/>
            <w:shd w:val="clear" w:color="auto" w:fill="auto"/>
          </w:tcPr>
          <w:p w:rsidR="003B2380" w:rsidRDefault="003B2380" w:rsidP="00B746C3">
            <w:r>
              <w:rPr>
                <w:rFonts w:hint="eastAsia"/>
              </w:rPr>
              <w:t>Hct</w:t>
            </w:r>
            <w:r>
              <w:rPr>
                <w:rFonts w:hint="eastAsia"/>
              </w:rPr>
              <w:t>：</w:t>
            </w:r>
            <w:r>
              <w:rPr>
                <w:rFonts w:hint="eastAsia"/>
              </w:rPr>
              <w:t>30~55</w:t>
            </w:r>
          </w:p>
          <w:p w:rsidR="003B2380" w:rsidRDefault="003B2380" w:rsidP="00B746C3">
            <w:r>
              <w:rPr>
                <w:rFonts w:hint="eastAsia"/>
              </w:rPr>
              <w:t>血小板：</w:t>
            </w:r>
            <w:r>
              <w:rPr>
                <w:rFonts w:hint="eastAsia"/>
              </w:rPr>
              <w:t>50~600</w:t>
            </w:r>
          </w:p>
        </w:tc>
        <w:tc>
          <w:tcPr>
            <w:tcW w:w="1774" w:type="dxa"/>
            <w:shd w:val="clear" w:color="auto" w:fill="auto"/>
          </w:tcPr>
          <w:p w:rsidR="003B2380" w:rsidRDefault="003B2380" w:rsidP="00B746C3">
            <w:r>
              <w:rPr>
                <w:rFonts w:hint="eastAsia"/>
              </w:rPr>
              <w:t>报警</w:t>
            </w:r>
          </w:p>
        </w:tc>
      </w:tr>
    </w:tbl>
    <w:p w:rsidR="003B2380" w:rsidRDefault="003B2380" w:rsidP="003B2380">
      <w:pPr>
        <w:pStyle w:val="2"/>
        <w:widowControl w:val="0"/>
        <w:tabs>
          <w:tab w:val="left" w:pos="576"/>
        </w:tabs>
        <w:spacing w:before="240" w:after="240" w:line="360" w:lineRule="auto"/>
        <w:ind w:left="576" w:hanging="576"/>
        <w:jc w:val="both"/>
      </w:pPr>
      <w:bookmarkStart w:id="175" w:name="_漏液传感器"/>
      <w:bookmarkStart w:id="176" w:name="_Toc359251308"/>
      <w:bookmarkStart w:id="177" w:name="_Toc362251557"/>
      <w:bookmarkEnd w:id="175"/>
      <w:r>
        <w:rPr>
          <w:rFonts w:hint="eastAsia"/>
        </w:rPr>
        <w:lastRenderedPageBreak/>
        <w:t>漏液传感器</w:t>
      </w:r>
      <w:bookmarkEnd w:id="176"/>
      <w:bookmarkEnd w:id="177"/>
    </w:p>
    <w:tbl>
      <w:tblPr>
        <w:tblW w:w="0" w:type="auto"/>
        <w:tblInd w:w="4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07"/>
        <w:gridCol w:w="1608"/>
        <w:gridCol w:w="1635"/>
        <w:gridCol w:w="1643"/>
        <w:gridCol w:w="1609"/>
      </w:tblGrid>
      <w:tr w:rsidR="003B2380" w:rsidTr="00B746C3">
        <w:tc>
          <w:tcPr>
            <w:tcW w:w="1773" w:type="dxa"/>
            <w:shd w:val="clear" w:color="auto" w:fill="auto"/>
          </w:tcPr>
          <w:p w:rsidR="003B2380" w:rsidRPr="0015770F" w:rsidRDefault="003B2380" w:rsidP="00B746C3">
            <w:pPr>
              <w:rPr>
                <w:rFonts w:ascii="宋体" w:hAnsi="宋体"/>
              </w:rPr>
            </w:pPr>
            <w:r w:rsidRPr="0015770F">
              <w:rPr>
                <w:rFonts w:ascii="宋体" w:hAnsi="宋体" w:hint="eastAsia"/>
              </w:rPr>
              <w:t>检测内容</w:t>
            </w:r>
          </w:p>
        </w:tc>
        <w:tc>
          <w:tcPr>
            <w:tcW w:w="1773" w:type="dxa"/>
            <w:shd w:val="clear" w:color="auto" w:fill="auto"/>
          </w:tcPr>
          <w:p w:rsidR="003B2380" w:rsidRPr="0015770F" w:rsidRDefault="003B2380" w:rsidP="00B746C3">
            <w:pPr>
              <w:rPr>
                <w:rFonts w:ascii="宋体" w:hAnsi="宋体"/>
              </w:rPr>
            </w:pPr>
            <w:r w:rsidRPr="0015770F">
              <w:rPr>
                <w:rFonts w:ascii="宋体" w:hAnsi="宋体" w:hint="eastAsia"/>
              </w:rPr>
              <w:t>故障</w:t>
            </w:r>
          </w:p>
        </w:tc>
        <w:tc>
          <w:tcPr>
            <w:tcW w:w="1773" w:type="dxa"/>
            <w:shd w:val="clear" w:color="auto" w:fill="auto"/>
          </w:tcPr>
          <w:p w:rsidR="003B2380" w:rsidRPr="0015770F" w:rsidRDefault="003B2380" w:rsidP="00B746C3">
            <w:pPr>
              <w:rPr>
                <w:rFonts w:ascii="宋体" w:hAnsi="宋体"/>
              </w:rPr>
            </w:pPr>
            <w:r w:rsidRPr="0015770F">
              <w:rPr>
                <w:rFonts w:ascii="宋体" w:hAnsi="宋体" w:hint="eastAsia"/>
              </w:rPr>
              <w:t>检测时期</w:t>
            </w:r>
          </w:p>
        </w:tc>
        <w:tc>
          <w:tcPr>
            <w:tcW w:w="1773" w:type="dxa"/>
            <w:shd w:val="clear" w:color="auto" w:fill="auto"/>
          </w:tcPr>
          <w:p w:rsidR="003B2380" w:rsidRPr="0015770F" w:rsidRDefault="003B2380" w:rsidP="00B746C3">
            <w:pPr>
              <w:rPr>
                <w:rFonts w:ascii="宋体" w:hAnsi="宋体"/>
              </w:rPr>
            </w:pPr>
            <w:r w:rsidRPr="0015770F">
              <w:rPr>
                <w:rFonts w:ascii="宋体" w:hAnsi="宋体" w:hint="eastAsia"/>
              </w:rPr>
              <w:t>现象</w:t>
            </w:r>
          </w:p>
        </w:tc>
        <w:tc>
          <w:tcPr>
            <w:tcW w:w="1774" w:type="dxa"/>
            <w:shd w:val="clear" w:color="auto" w:fill="auto"/>
          </w:tcPr>
          <w:p w:rsidR="003B2380" w:rsidRPr="0015770F" w:rsidRDefault="003B2380" w:rsidP="00B746C3">
            <w:pPr>
              <w:rPr>
                <w:rFonts w:ascii="宋体" w:hAnsi="宋体"/>
              </w:rPr>
            </w:pPr>
            <w:r w:rsidRPr="0015770F">
              <w:rPr>
                <w:rFonts w:ascii="宋体" w:hAnsi="宋体" w:hint="eastAsia"/>
              </w:rPr>
              <w:t>级别</w:t>
            </w:r>
          </w:p>
        </w:tc>
      </w:tr>
      <w:tr w:rsidR="003B2380" w:rsidTr="00B746C3">
        <w:tc>
          <w:tcPr>
            <w:tcW w:w="1773" w:type="dxa"/>
            <w:shd w:val="clear" w:color="auto" w:fill="auto"/>
          </w:tcPr>
          <w:p w:rsidR="003B2380" w:rsidRDefault="003B2380" w:rsidP="00B746C3">
            <w:r>
              <w:rPr>
                <w:rFonts w:hint="eastAsia"/>
              </w:rPr>
              <w:t>漏液传感器</w:t>
            </w:r>
          </w:p>
        </w:tc>
        <w:tc>
          <w:tcPr>
            <w:tcW w:w="1773" w:type="dxa"/>
            <w:shd w:val="clear" w:color="auto" w:fill="auto"/>
          </w:tcPr>
          <w:p w:rsidR="003B2380" w:rsidRDefault="003B2380" w:rsidP="00B746C3">
            <w:r>
              <w:rPr>
                <w:rFonts w:hint="eastAsia"/>
              </w:rPr>
              <w:t>检测到漏液</w:t>
            </w:r>
          </w:p>
        </w:tc>
        <w:tc>
          <w:tcPr>
            <w:tcW w:w="1773" w:type="dxa"/>
            <w:shd w:val="clear" w:color="auto" w:fill="auto"/>
          </w:tcPr>
          <w:p w:rsidR="003B2380" w:rsidRDefault="003B2380" w:rsidP="00B746C3">
            <w:r>
              <w:rPr>
                <w:rFonts w:hint="eastAsia"/>
              </w:rPr>
              <w:t>装载、运行</w:t>
            </w:r>
          </w:p>
        </w:tc>
        <w:tc>
          <w:tcPr>
            <w:tcW w:w="1773" w:type="dxa"/>
            <w:shd w:val="clear" w:color="auto" w:fill="auto"/>
          </w:tcPr>
          <w:p w:rsidR="003B2380" w:rsidRDefault="003B2380" w:rsidP="00B746C3">
            <w:r>
              <w:rPr>
                <w:rFonts w:hint="eastAsia"/>
              </w:rPr>
              <w:t>检测到</w:t>
            </w:r>
            <w:r>
              <w:rPr>
                <w:rFonts w:hint="eastAsia"/>
              </w:rPr>
              <w:t>0.5ml</w:t>
            </w:r>
            <w:r>
              <w:rPr>
                <w:rFonts w:hint="eastAsia"/>
              </w:rPr>
              <w:t>液滴</w:t>
            </w:r>
          </w:p>
        </w:tc>
        <w:tc>
          <w:tcPr>
            <w:tcW w:w="1774" w:type="dxa"/>
            <w:shd w:val="clear" w:color="auto" w:fill="auto"/>
          </w:tcPr>
          <w:p w:rsidR="003B2380" w:rsidRDefault="003B2380" w:rsidP="00B746C3">
            <w:r>
              <w:rPr>
                <w:rFonts w:hint="eastAsia"/>
              </w:rPr>
              <w:t>警惕</w:t>
            </w:r>
          </w:p>
        </w:tc>
      </w:tr>
      <w:tr w:rsidR="003B2380" w:rsidTr="00B746C3">
        <w:tc>
          <w:tcPr>
            <w:tcW w:w="1773" w:type="dxa"/>
            <w:shd w:val="clear" w:color="auto" w:fill="auto"/>
          </w:tcPr>
          <w:p w:rsidR="003B2380" w:rsidRDefault="003B2380" w:rsidP="00B746C3">
            <w:r>
              <w:rPr>
                <w:rFonts w:hint="eastAsia"/>
              </w:rPr>
              <w:t>漏液传感器</w:t>
            </w:r>
          </w:p>
        </w:tc>
        <w:tc>
          <w:tcPr>
            <w:tcW w:w="1773" w:type="dxa"/>
            <w:shd w:val="clear" w:color="auto" w:fill="auto"/>
          </w:tcPr>
          <w:p w:rsidR="003B2380" w:rsidRDefault="003B2380" w:rsidP="00B746C3">
            <w:r>
              <w:rPr>
                <w:rFonts w:hint="eastAsia"/>
              </w:rPr>
              <w:t>漏液传感器故障</w:t>
            </w:r>
          </w:p>
        </w:tc>
        <w:tc>
          <w:tcPr>
            <w:tcW w:w="1773" w:type="dxa"/>
            <w:shd w:val="clear" w:color="auto" w:fill="auto"/>
          </w:tcPr>
          <w:p w:rsidR="003B2380" w:rsidRDefault="003B2380" w:rsidP="00B746C3">
            <w:r>
              <w:rPr>
                <w:rFonts w:hint="eastAsia"/>
              </w:rPr>
              <w:t>上电、装载、运行</w:t>
            </w:r>
          </w:p>
        </w:tc>
        <w:tc>
          <w:tcPr>
            <w:tcW w:w="1773" w:type="dxa"/>
            <w:shd w:val="clear" w:color="auto" w:fill="auto"/>
          </w:tcPr>
          <w:p w:rsidR="003B2380" w:rsidRDefault="003B2380" w:rsidP="00B746C3"/>
        </w:tc>
        <w:tc>
          <w:tcPr>
            <w:tcW w:w="1774" w:type="dxa"/>
            <w:shd w:val="clear" w:color="auto" w:fill="auto"/>
          </w:tcPr>
          <w:p w:rsidR="003B2380" w:rsidRDefault="003B2380" w:rsidP="00B746C3">
            <w:r>
              <w:rPr>
                <w:rFonts w:hint="eastAsia"/>
              </w:rPr>
              <w:t>报警</w:t>
            </w:r>
          </w:p>
        </w:tc>
      </w:tr>
      <w:tr w:rsidR="003B2380" w:rsidTr="00B746C3">
        <w:tc>
          <w:tcPr>
            <w:tcW w:w="1773" w:type="dxa"/>
            <w:shd w:val="clear" w:color="auto" w:fill="auto"/>
          </w:tcPr>
          <w:p w:rsidR="003B2380" w:rsidRDefault="003B2380" w:rsidP="00B746C3">
            <w:r>
              <w:rPr>
                <w:rFonts w:hint="eastAsia"/>
              </w:rPr>
              <w:t>漏液传感器</w:t>
            </w:r>
          </w:p>
        </w:tc>
        <w:tc>
          <w:tcPr>
            <w:tcW w:w="1773" w:type="dxa"/>
            <w:shd w:val="clear" w:color="auto" w:fill="auto"/>
          </w:tcPr>
          <w:p w:rsidR="003B2380" w:rsidRDefault="003B2380" w:rsidP="00B746C3">
            <w:r>
              <w:rPr>
                <w:rFonts w:hint="eastAsia"/>
              </w:rPr>
              <w:t>漏液测试失败</w:t>
            </w:r>
          </w:p>
        </w:tc>
        <w:tc>
          <w:tcPr>
            <w:tcW w:w="1773" w:type="dxa"/>
            <w:shd w:val="clear" w:color="auto" w:fill="auto"/>
          </w:tcPr>
          <w:p w:rsidR="003B2380" w:rsidRDefault="003B2380" w:rsidP="00B746C3">
            <w:r>
              <w:rPr>
                <w:rFonts w:hint="eastAsia"/>
              </w:rPr>
              <w:t>上电</w:t>
            </w:r>
          </w:p>
        </w:tc>
        <w:tc>
          <w:tcPr>
            <w:tcW w:w="1773" w:type="dxa"/>
            <w:shd w:val="clear" w:color="auto" w:fill="auto"/>
          </w:tcPr>
          <w:p w:rsidR="003B2380" w:rsidRDefault="003B2380" w:rsidP="00B746C3"/>
        </w:tc>
        <w:tc>
          <w:tcPr>
            <w:tcW w:w="1774" w:type="dxa"/>
            <w:shd w:val="clear" w:color="auto" w:fill="auto"/>
          </w:tcPr>
          <w:p w:rsidR="003B2380" w:rsidRDefault="003B2380" w:rsidP="00B746C3">
            <w:r>
              <w:rPr>
                <w:rFonts w:hint="eastAsia"/>
              </w:rPr>
              <w:t>警惕</w:t>
            </w:r>
          </w:p>
        </w:tc>
      </w:tr>
    </w:tbl>
    <w:p w:rsidR="003B2380" w:rsidRDefault="003B2380" w:rsidP="003B2380">
      <w:pPr>
        <w:pStyle w:val="2"/>
        <w:widowControl w:val="0"/>
        <w:tabs>
          <w:tab w:val="left" w:pos="576"/>
        </w:tabs>
        <w:spacing w:before="240" w:after="240" w:line="360" w:lineRule="auto"/>
        <w:ind w:left="576" w:hanging="576"/>
        <w:jc w:val="both"/>
      </w:pPr>
      <w:bookmarkStart w:id="178" w:name="_液位传感器"/>
      <w:bookmarkStart w:id="179" w:name="_Toc359251309"/>
      <w:bookmarkStart w:id="180" w:name="_Toc362251558"/>
      <w:bookmarkEnd w:id="178"/>
      <w:r>
        <w:rPr>
          <w:rFonts w:ascii="宋体" w:hAnsi="宋体" w:hint="eastAsia"/>
        </w:rPr>
        <w:t>液位传感器</w:t>
      </w:r>
      <w:bookmarkEnd w:id="179"/>
      <w:bookmarkEnd w:id="180"/>
    </w:p>
    <w:tbl>
      <w:tblPr>
        <w:tblW w:w="0" w:type="auto"/>
        <w:tblInd w:w="4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21"/>
        <w:gridCol w:w="1620"/>
        <w:gridCol w:w="1620"/>
        <w:gridCol w:w="1620"/>
        <w:gridCol w:w="1621"/>
      </w:tblGrid>
      <w:tr w:rsidR="003B2380" w:rsidTr="00B746C3">
        <w:tc>
          <w:tcPr>
            <w:tcW w:w="1773" w:type="dxa"/>
            <w:shd w:val="clear" w:color="auto" w:fill="auto"/>
          </w:tcPr>
          <w:p w:rsidR="003B2380" w:rsidRPr="0015770F" w:rsidRDefault="003B2380" w:rsidP="00B746C3">
            <w:pPr>
              <w:rPr>
                <w:rFonts w:ascii="宋体" w:hAnsi="宋体"/>
              </w:rPr>
            </w:pPr>
            <w:r w:rsidRPr="0015770F">
              <w:rPr>
                <w:rFonts w:ascii="宋体" w:hAnsi="宋体" w:hint="eastAsia"/>
              </w:rPr>
              <w:t>检测内容</w:t>
            </w:r>
          </w:p>
        </w:tc>
        <w:tc>
          <w:tcPr>
            <w:tcW w:w="1773" w:type="dxa"/>
            <w:shd w:val="clear" w:color="auto" w:fill="auto"/>
          </w:tcPr>
          <w:p w:rsidR="003B2380" w:rsidRPr="0015770F" w:rsidRDefault="003B2380" w:rsidP="00B746C3">
            <w:pPr>
              <w:rPr>
                <w:rFonts w:ascii="宋体" w:hAnsi="宋体"/>
              </w:rPr>
            </w:pPr>
            <w:r w:rsidRPr="0015770F">
              <w:rPr>
                <w:rFonts w:ascii="宋体" w:hAnsi="宋体" w:hint="eastAsia"/>
              </w:rPr>
              <w:t>故障</w:t>
            </w:r>
          </w:p>
        </w:tc>
        <w:tc>
          <w:tcPr>
            <w:tcW w:w="1773" w:type="dxa"/>
            <w:shd w:val="clear" w:color="auto" w:fill="auto"/>
          </w:tcPr>
          <w:p w:rsidR="003B2380" w:rsidRPr="0015770F" w:rsidRDefault="003B2380" w:rsidP="00B746C3">
            <w:pPr>
              <w:rPr>
                <w:rFonts w:ascii="宋体" w:hAnsi="宋体"/>
              </w:rPr>
            </w:pPr>
            <w:r w:rsidRPr="0015770F">
              <w:rPr>
                <w:rFonts w:ascii="宋体" w:hAnsi="宋体" w:hint="eastAsia"/>
              </w:rPr>
              <w:t>检测时期</w:t>
            </w:r>
          </w:p>
        </w:tc>
        <w:tc>
          <w:tcPr>
            <w:tcW w:w="1773" w:type="dxa"/>
            <w:shd w:val="clear" w:color="auto" w:fill="auto"/>
          </w:tcPr>
          <w:p w:rsidR="003B2380" w:rsidRPr="0015770F" w:rsidRDefault="003B2380" w:rsidP="00B746C3">
            <w:pPr>
              <w:rPr>
                <w:rFonts w:ascii="宋体" w:hAnsi="宋体"/>
              </w:rPr>
            </w:pPr>
            <w:r w:rsidRPr="0015770F">
              <w:rPr>
                <w:rFonts w:ascii="宋体" w:hAnsi="宋体" w:hint="eastAsia"/>
              </w:rPr>
              <w:t>现象</w:t>
            </w:r>
          </w:p>
        </w:tc>
        <w:tc>
          <w:tcPr>
            <w:tcW w:w="1774" w:type="dxa"/>
            <w:shd w:val="clear" w:color="auto" w:fill="auto"/>
          </w:tcPr>
          <w:p w:rsidR="003B2380" w:rsidRPr="0015770F" w:rsidRDefault="003B2380" w:rsidP="00B746C3">
            <w:pPr>
              <w:rPr>
                <w:rFonts w:ascii="宋体" w:hAnsi="宋体"/>
              </w:rPr>
            </w:pPr>
            <w:r w:rsidRPr="0015770F">
              <w:rPr>
                <w:rFonts w:ascii="宋体" w:hAnsi="宋体" w:hint="eastAsia"/>
              </w:rPr>
              <w:t>级别</w:t>
            </w:r>
          </w:p>
        </w:tc>
      </w:tr>
      <w:tr w:rsidR="003B2380" w:rsidTr="00B746C3">
        <w:tc>
          <w:tcPr>
            <w:tcW w:w="1773" w:type="dxa"/>
            <w:shd w:val="clear" w:color="auto" w:fill="auto"/>
          </w:tcPr>
          <w:p w:rsidR="003B2380" w:rsidRDefault="003B2380" w:rsidP="00B746C3">
            <w:r w:rsidRPr="0015770F">
              <w:rPr>
                <w:rFonts w:ascii="宋体" w:hAnsi="宋体" w:hint="eastAsia"/>
              </w:rPr>
              <w:t>液位传感器</w:t>
            </w:r>
          </w:p>
        </w:tc>
        <w:tc>
          <w:tcPr>
            <w:tcW w:w="1773" w:type="dxa"/>
            <w:shd w:val="clear" w:color="auto" w:fill="auto"/>
          </w:tcPr>
          <w:p w:rsidR="003B2380" w:rsidRDefault="003B2380" w:rsidP="00B746C3">
            <w:r w:rsidRPr="0015770F">
              <w:rPr>
                <w:rFonts w:ascii="宋体" w:hAnsi="宋体" w:hint="eastAsia"/>
              </w:rPr>
              <w:t>液位传感器错误</w:t>
            </w:r>
          </w:p>
        </w:tc>
        <w:tc>
          <w:tcPr>
            <w:tcW w:w="1773" w:type="dxa"/>
            <w:shd w:val="clear" w:color="auto" w:fill="auto"/>
          </w:tcPr>
          <w:p w:rsidR="003B2380" w:rsidRDefault="003B2380" w:rsidP="00B746C3">
            <w:r>
              <w:rPr>
                <w:rFonts w:hint="eastAsia"/>
              </w:rPr>
              <w:t>运行</w:t>
            </w:r>
          </w:p>
        </w:tc>
        <w:tc>
          <w:tcPr>
            <w:tcW w:w="1773" w:type="dxa"/>
            <w:shd w:val="clear" w:color="auto" w:fill="auto"/>
          </w:tcPr>
          <w:p w:rsidR="003B2380" w:rsidRDefault="003B2380" w:rsidP="00B746C3"/>
        </w:tc>
        <w:tc>
          <w:tcPr>
            <w:tcW w:w="1774" w:type="dxa"/>
            <w:shd w:val="clear" w:color="auto" w:fill="auto"/>
          </w:tcPr>
          <w:p w:rsidR="003B2380" w:rsidRDefault="003B2380" w:rsidP="00B746C3">
            <w:r>
              <w:rPr>
                <w:rFonts w:hint="eastAsia"/>
              </w:rPr>
              <w:t>警惕</w:t>
            </w:r>
          </w:p>
        </w:tc>
      </w:tr>
      <w:tr w:rsidR="003B2380" w:rsidTr="00B746C3">
        <w:tc>
          <w:tcPr>
            <w:tcW w:w="1773" w:type="dxa"/>
            <w:shd w:val="clear" w:color="auto" w:fill="auto"/>
          </w:tcPr>
          <w:p w:rsidR="003B2380" w:rsidRDefault="003B2380" w:rsidP="00B746C3"/>
        </w:tc>
        <w:tc>
          <w:tcPr>
            <w:tcW w:w="1773" w:type="dxa"/>
            <w:shd w:val="clear" w:color="auto" w:fill="auto"/>
          </w:tcPr>
          <w:p w:rsidR="003B2380" w:rsidRDefault="003B2380" w:rsidP="00B746C3"/>
        </w:tc>
        <w:tc>
          <w:tcPr>
            <w:tcW w:w="1773" w:type="dxa"/>
            <w:shd w:val="clear" w:color="auto" w:fill="auto"/>
          </w:tcPr>
          <w:p w:rsidR="003B2380" w:rsidRDefault="003B2380" w:rsidP="00B746C3"/>
        </w:tc>
        <w:tc>
          <w:tcPr>
            <w:tcW w:w="1773" w:type="dxa"/>
            <w:shd w:val="clear" w:color="auto" w:fill="auto"/>
          </w:tcPr>
          <w:p w:rsidR="003B2380" w:rsidRDefault="003B2380" w:rsidP="00B746C3"/>
        </w:tc>
        <w:tc>
          <w:tcPr>
            <w:tcW w:w="1774" w:type="dxa"/>
            <w:shd w:val="clear" w:color="auto" w:fill="auto"/>
          </w:tcPr>
          <w:p w:rsidR="003B2380" w:rsidRDefault="003B2380" w:rsidP="00B746C3"/>
        </w:tc>
      </w:tr>
    </w:tbl>
    <w:p w:rsidR="003B2380" w:rsidRDefault="003B2380" w:rsidP="003B2380">
      <w:pPr>
        <w:pStyle w:val="2"/>
        <w:widowControl w:val="0"/>
        <w:tabs>
          <w:tab w:val="left" w:pos="576"/>
        </w:tabs>
        <w:spacing w:before="240" w:after="240" w:line="360" w:lineRule="auto"/>
        <w:ind w:left="576" w:hanging="576"/>
        <w:jc w:val="both"/>
      </w:pPr>
      <w:bookmarkStart w:id="181" w:name="_Toc359251310"/>
      <w:bookmarkStart w:id="182" w:name="_Toc362251559"/>
      <w:r>
        <w:rPr>
          <w:rFonts w:ascii="宋体" w:hAnsi="宋体" w:hint="eastAsia"/>
        </w:rPr>
        <w:t>泵</w:t>
      </w:r>
      <w:bookmarkEnd w:id="181"/>
      <w:bookmarkEnd w:id="182"/>
    </w:p>
    <w:tbl>
      <w:tblPr>
        <w:tblW w:w="0" w:type="auto"/>
        <w:tblInd w:w="4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15"/>
        <w:gridCol w:w="1615"/>
        <w:gridCol w:w="1641"/>
        <w:gridCol w:w="1615"/>
        <w:gridCol w:w="1616"/>
      </w:tblGrid>
      <w:tr w:rsidR="003B2380" w:rsidTr="00B746C3">
        <w:tc>
          <w:tcPr>
            <w:tcW w:w="1773" w:type="dxa"/>
            <w:shd w:val="clear" w:color="auto" w:fill="auto"/>
          </w:tcPr>
          <w:p w:rsidR="003B2380" w:rsidRPr="0015770F" w:rsidRDefault="003B2380" w:rsidP="00B746C3">
            <w:pPr>
              <w:rPr>
                <w:rFonts w:ascii="宋体" w:hAnsi="宋体"/>
              </w:rPr>
            </w:pPr>
            <w:r w:rsidRPr="0015770F">
              <w:rPr>
                <w:rFonts w:ascii="宋体" w:hAnsi="宋体" w:hint="eastAsia"/>
              </w:rPr>
              <w:t>检测内容</w:t>
            </w:r>
          </w:p>
        </w:tc>
        <w:tc>
          <w:tcPr>
            <w:tcW w:w="1773" w:type="dxa"/>
            <w:shd w:val="clear" w:color="auto" w:fill="auto"/>
          </w:tcPr>
          <w:p w:rsidR="003B2380" w:rsidRPr="0015770F" w:rsidRDefault="003B2380" w:rsidP="00B746C3">
            <w:pPr>
              <w:rPr>
                <w:rFonts w:ascii="宋体" w:hAnsi="宋体"/>
              </w:rPr>
            </w:pPr>
            <w:r w:rsidRPr="0015770F">
              <w:rPr>
                <w:rFonts w:ascii="宋体" w:hAnsi="宋体" w:hint="eastAsia"/>
              </w:rPr>
              <w:t>故障</w:t>
            </w:r>
          </w:p>
        </w:tc>
        <w:tc>
          <w:tcPr>
            <w:tcW w:w="1773" w:type="dxa"/>
            <w:shd w:val="clear" w:color="auto" w:fill="auto"/>
          </w:tcPr>
          <w:p w:rsidR="003B2380" w:rsidRPr="0015770F" w:rsidRDefault="003B2380" w:rsidP="00B746C3">
            <w:pPr>
              <w:rPr>
                <w:rFonts w:ascii="宋体" w:hAnsi="宋体"/>
              </w:rPr>
            </w:pPr>
            <w:r w:rsidRPr="0015770F">
              <w:rPr>
                <w:rFonts w:ascii="宋体" w:hAnsi="宋体" w:hint="eastAsia"/>
              </w:rPr>
              <w:t>检测时期</w:t>
            </w:r>
          </w:p>
        </w:tc>
        <w:tc>
          <w:tcPr>
            <w:tcW w:w="1773" w:type="dxa"/>
            <w:shd w:val="clear" w:color="auto" w:fill="auto"/>
          </w:tcPr>
          <w:p w:rsidR="003B2380" w:rsidRPr="0015770F" w:rsidRDefault="003B2380" w:rsidP="00B746C3">
            <w:pPr>
              <w:rPr>
                <w:rFonts w:ascii="宋体" w:hAnsi="宋体"/>
              </w:rPr>
            </w:pPr>
            <w:r w:rsidRPr="0015770F">
              <w:rPr>
                <w:rFonts w:ascii="宋体" w:hAnsi="宋体" w:hint="eastAsia"/>
              </w:rPr>
              <w:t>现象</w:t>
            </w:r>
          </w:p>
        </w:tc>
        <w:tc>
          <w:tcPr>
            <w:tcW w:w="1774" w:type="dxa"/>
            <w:shd w:val="clear" w:color="auto" w:fill="auto"/>
          </w:tcPr>
          <w:p w:rsidR="003B2380" w:rsidRPr="0015770F" w:rsidRDefault="003B2380" w:rsidP="00B746C3">
            <w:pPr>
              <w:rPr>
                <w:rFonts w:ascii="宋体" w:hAnsi="宋体"/>
              </w:rPr>
            </w:pPr>
            <w:r w:rsidRPr="0015770F">
              <w:rPr>
                <w:rFonts w:ascii="宋体" w:hAnsi="宋体" w:hint="eastAsia"/>
              </w:rPr>
              <w:t>级别</w:t>
            </w:r>
          </w:p>
        </w:tc>
      </w:tr>
      <w:tr w:rsidR="003B2380" w:rsidTr="00B746C3">
        <w:tc>
          <w:tcPr>
            <w:tcW w:w="1773" w:type="dxa"/>
            <w:shd w:val="clear" w:color="auto" w:fill="auto"/>
          </w:tcPr>
          <w:p w:rsidR="003B2380" w:rsidRDefault="003B2380" w:rsidP="00B746C3">
            <w:r>
              <w:rPr>
                <w:rFonts w:hint="eastAsia"/>
              </w:rPr>
              <w:t>泵</w:t>
            </w:r>
          </w:p>
        </w:tc>
        <w:tc>
          <w:tcPr>
            <w:tcW w:w="1773" w:type="dxa"/>
            <w:shd w:val="clear" w:color="auto" w:fill="auto"/>
          </w:tcPr>
          <w:p w:rsidR="003B2380" w:rsidRDefault="003B2380" w:rsidP="00B746C3">
            <w:r>
              <w:rPr>
                <w:rFonts w:hint="eastAsia"/>
              </w:rPr>
              <w:t>泵错误</w:t>
            </w:r>
          </w:p>
        </w:tc>
        <w:tc>
          <w:tcPr>
            <w:tcW w:w="1773" w:type="dxa"/>
            <w:shd w:val="clear" w:color="auto" w:fill="auto"/>
          </w:tcPr>
          <w:p w:rsidR="003B2380" w:rsidRDefault="003B2380" w:rsidP="00B746C3">
            <w:r>
              <w:rPr>
                <w:rFonts w:hint="eastAsia"/>
              </w:rPr>
              <w:t>装载、运行</w:t>
            </w:r>
          </w:p>
        </w:tc>
        <w:tc>
          <w:tcPr>
            <w:tcW w:w="1773" w:type="dxa"/>
            <w:shd w:val="clear" w:color="auto" w:fill="auto"/>
          </w:tcPr>
          <w:p w:rsidR="003B2380" w:rsidRDefault="003B2380" w:rsidP="00B746C3"/>
        </w:tc>
        <w:tc>
          <w:tcPr>
            <w:tcW w:w="1774" w:type="dxa"/>
            <w:shd w:val="clear" w:color="auto" w:fill="auto"/>
          </w:tcPr>
          <w:p w:rsidR="003B2380" w:rsidRDefault="003B2380" w:rsidP="00B746C3">
            <w:r>
              <w:rPr>
                <w:rFonts w:hint="eastAsia"/>
              </w:rPr>
              <w:t>报警</w:t>
            </w:r>
          </w:p>
        </w:tc>
      </w:tr>
      <w:tr w:rsidR="003B2380" w:rsidTr="00B746C3">
        <w:tc>
          <w:tcPr>
            <w:tcW w:w="1773" w:type="dxa"/>
            <w:shd w:val="clear" w:color="auto" w:fill="auto"/>
          </w:tcPr>
          <w:p w:rsidR="003B2380" w:rsidRDefault="003B2380" w:rsidP="00B746C3">
            <w:r>
              <w:rPr>
                <w:rFonts w:hint="eastAsia"/>
              </w:rPr>
              <w:t>泵</w:t>
            </w:r>
          </w:p>
        </w:tc>
        <w:tc>
          <w:tcPr>
            <w:tcW w:w="1773" w:type="dxa"/>
            <w:shd w:val="clear" w:color="auto" w:fill="auto"/>
          </w:tcPr>
          <w:p w:rsidR="003B2380" w:rsidRDefault="003B2380" w:rsidP="00B746C3">
            <w:r>
              <w:rPr>
                <w:rFonts w:hint="eastAsia"/>
              </w:rPr>
              <w:t>泵故障</w:t>
            </w:r>
          </w:p>
        </w:tc>
        <w:tc>
          <w:tcPr>
            <w:tcW w:w="1773" w:type="dxa"/>
            <w:shd w:val="clear" w:color="auto" w:fill="auto"/>
          </w:tcPr>
          <w:p w:rsidR="003B2380" w:rsidRDefault="003B2380" w:rsidP="00B746C3">
            <w:r>
              <w:rPr>
                <w:rFonts w:hint="eastAsia"/>
              </w:rPr>
              <w:t>装载、运行</w:t>
            </w:r>
          </w:p>
        </w:tc>
        <w:tc>
          <w:tcPr>
            <w:tcW w:w="1773" w:type="dxa"/>
            <w:shd w:val="clear" w:color="auto" w:fill="auto"/>
          </w:tcPr>
          <w:p w:rsidR="003B2380" w:rsidRDefault="003B2380" w:rsidP="00B746C3"/>
        </w:tc>
        <w:tc>
          <w:tcPr>
            <w:tcW w:w="1774" w:type="dxa"/>
            <w:shd w:val="clear" w:color="auto" w:fill="auto"/>
          </w:tcPr>
          <w:p w:rsidR="003B2380" w:rsidRDefault="003B2380" w:rsidP="00B746C3">
            <w:r>
              <w:rPr>
                <w:rFonts w:hint="eastAsia"/>
              </w:rPr>
              <w:t>警惕</w:t>
            </w:r>
          </w:p>
        </w:tc>
      </w:tr>
      <w:tr w:rsidR="003B2380" w:rsidTr="00B746C3">
        <w:tc>
          <w:tcPr>
            <w:tcW w:w="1773" w:type="dxa"/>
            <w:shd w:val="clear" w:color="auto" w:fill="auto"/>
          </w:tcPr>
          <w:p w:rsidR="003B2380" w:rsidRDefault="003B2380" w:rsidP="00B746C3">
            <w:r>
              <w:rPr>
                <w:rFonts w:hint="eastAsia"/>
              </w:rPr>
              <w:t>泵</w:t>
            </w:r>
          </w:p>
        </w:tc>
        <w:tc>
          <w:tcPr>
            <w:tcW w:w="1773" w:type="dxa"/>
            <w:shd w:val="clear" w:color="auto" w:fill="auto"/>
          </w:tcPr>
          <w:p w:rsidR="003B2380" w:rsidRDefault="003B2380" w:rsidP="00B746C3">
            <w:r>
              <w:rPr>
                <w:rFonts w:hint="eastAsia"/>
              </w:rPr>
              <w:t>泵已暂停</w:t>
            </w:r>
          </w:p>
        </w:tc>
        <w:tc>
          <w:tcPr>
            <w:tcW w:w="1773" w:type="dxa"/>
            <w:shd w:val="clear" w:color="auto" w:fill="auto"/>
          </w:tcPr>
          <w:p w:rsidR="003B2380" w:rsidRDefault="003B2380" w:rsidP="00B746C3">
            <w:r>
              <w:rPr>
                <w:rFonts w:hint="eastAsia"/>
              </w:rPr>
              <w:t>运行</w:t>
            </w:r>
          </w:p>
        </w:tc>
        <w:tc>
          <w:tcPr>
            <w:tcW w:w="1773" w:type="dxa"/>
            <w:shd w:val="clear" w:color="auto" w:fill="auto"/>
          </w:tcPr>
          <w:p w:rsidR="003B2380" w:rsidRDefault="003B2380" w:rsidP="00B746C3"/>
        </w:tc>
        <w:tc>
          <w:tcPr>
            <w:tcW w:w="1774" w:type="dxa"/>
            <w:shd w:val="clear" w:color="auto" w:fill="auto"/>
          </w:tcPr>
          <w:p w:rsidR="003B2380" w:rsidRDefault="003B2380" w:rsidP="00B746C3">
            <w:r>
              <w:rPr>
                <w:rFonts w:hint="eastAsia"/>
              </w:rPr>
              <w:t>警惕</w:t>
            </w:r>
          </w:p>
        </w:tc>
      </w:tr>
    </w:tbl>
    <w:p w:rsidR="003B2380" w:rsidRDefault="003B2380" w:rsidP="003B2380">
      <w:pPr>
        <w:pStyle w:val="2"/>
        <w:widowControl w:val="0"/>
        <w:tabs>
          <w:tab w:val="left" w:pos="576"/>
        </w:tabs>
        <w:spacing w:before="240" w:after="240" w:line="360" w:lineRule="auto"/>
        <w:ind w:left="576" w:hanging="576"/>
        <w:jc w:val="both"/>
      </w:pPr>
      <w:bookmarkStart w:id="183" w:name="_管路套件（目前只有一套管路）"/>
      <w:bookmarkStart w:id="184" w:name="_Toc359251311"/>
      <w:bookmarkStart w:id="185" w:name="_Toc362251560"/>
      <w:bookmarkEnd w:id="183"/>
      <w:r>
        <w:rPr>
          <w:rFonts w:hint="eastAsia"/>
        </w:rPr>
        <w:t>管路套件（目前只有一套管路）</w:t>
      </w:r>
      <w:bookmarkEnd w:id="184"/>
      <w:bookmarkEnd w:id="185"/>
    </w:p>
    <w:tbl>
      <w:tblPr>
        <w:tblW w:w="0" w:type="auto"/>
        <w:tblInd w:w="4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21"/>
        <w:gridCol w:w="1620"/>
        <w:gridCol w:w="1620"/>
        <w:gridCol w:w="1620"/>
        <w:gridCol w:w="1621"/>
      </w:tblGrid>
      <w:tr w:rsidR="003B2380" w:rsidTr="00B746C3">
        <w:tc>
          <w:tcPr>
            <w:tcW w:w="1773" w:type="dxa"/>
            <w:shd w:val="clear" w:color="auto" w:fill="auto"/>
          </w:tcPr>
          <w:p w:rsidR="003B2380" w:rsidRPr="0015770F" w:rsidRDefault="003B2380" w:rsidP="00B746C3">
            <w:pPr>
              <w:rPr>
                <w:rFonts w:ascii="宋体" w:hAnsi="宋体"/>
              </w:rPr>
            </w:pPr>
            <w:r w:rsidRPr="0015770F">
              <w:rPr>
                <w:rFonts w:ascii="宋体" w:hAnsi="宋体" w:hint="eastAsia"/>
              </w:rPr>
              <w:t>检测内容</w:t>
            </w:r>
          </w:p>
        </w:tc>
        <w:tc>
          <w:tcPr>
            <w:tcW w:w="1773" w:type="dxa"/>
            <w:shd w:val="clear" w:color="auto" w:fill="auto"/>
          </w:tcPr>
          <w:p w:rsidR="003B2380" w:rsidRPr="0015770F" w:rsidRDefault="003B2380" w:rsidP="00B746C3">
            <w:pPr>
              <w:rPr>
                <w:rFonts w:ascii="宋体" w:hAnsi="宋体"/>
              </w:rPr>
            </w:pPr>
            <w:r w:rsidRPr="0015770F">
              <w:rPr>
                <w:rFonts w:ascii="宋体" w:hAnsi="宋体" w:hint="eastAsia"/>
              </w:rPr>
              <w:t>故障</w:t>
            </w:r>
          </w:p>
        </w:tc>
        <w:tc>
          <w:tcPr>
            <w:tcW w:w="1773" w:type="dxa"/>
            <w:shd w:val="clear" w:color="auto" w:fill="auto"/>
          </w:tcPr>
          <w:p w:rsidR="003B2380" w:rsidRPr="0015770F" w:rsidRDefault="003B2380" w:rsidP="00B746C3">
            <w:pPr>
              <w:rPr>
                <w:rFonts w:ascii="宋体" w:hAnsi="宋体"/>
              </w:rPr>
            </w:pPr>
            <w:r w:rsidRPr="0015770F">
              <w:rPr>
                <w:rFonts w:ascii="宋体" w:hAnsi="宋体" w:hint="eastAsia"/>
              </w:rPr>
              <w:t>检测时期</w:t>
            </w:r>
          </w:p>
        </w:tc>
        <w:tc>
          <w:tcPr>
            <w:tcW w:w="1773" w:type="dxa"/>
            <w:shd w:val="clear" w:color="auto" w:fill="auto"/>
          </w:tcPr>
          <w:p w:rsidR="003B2380" w:rsidRPr="0015770F" w:rsidRDefault="003B2380" w:rsidP="00B746C3">
            <w:pPr>
              <w:rPr>
                <w:rFonts w:ascii="宋体" w:hAnsi="宋体"/>
              </w:rPr>
            </w:pPr>
            <w:r w:rsidRPr="0015770F">
              <w:rPr>
                <w:rFonts w:ascii="宋体" w:hAnsi="宋体" w:hint="eastAsia"/>
              </w:rPr>
              <w:t>现象</w:t>
            </w:r>
          </w:p>
        </w:tc>
        <w:tc>
          <w:tcPr>
            <w:tcW w:w="1774" w:type="dxa"/>
            <w:shd w:val="clear" w:color="auto" w:fill="auto"/>
          </w:tcPr>
          <w:p w:rsidR="003B2380" w:rsidRPr="0015770F" w:rsidRDefault="003B2380" w:rsidP="00B746C3">
            <w:pPr>
              <w:rPr>
                <w:rFonts w:ascii="宋体" w:hAnsi="宋体"/>
              </w:rPr>
            </w:pPr>
            <w:r w:rsidRPr="0015770F">
              <w:rPr>
                <w:rFonts w:ascii="宋体" w:hAnsi="宋体" w:hint="eastAsia"/>
              </w:rPr>
              <w:t>级别</w:t>
            </w:r>
          </w:p>
        </w:tc>
      </w:tr>
      <w:tr w:rsidR="003B2380" w:rsidTr="00B746C3">
        <w:tc>
          <w:tcPr>
            <w:tcW w:w="1773" w:type="dxa"/>
            <w:shd w:val="clear" w:color="auto" w:fill="auto"/>
          </w:tcPr>
          <w:p w:rsidR="003B2380" w:rsidRDefault="003B2380" w:rsidP="00B746C3">
            <w:r w:rsidRPr="0015770F">
              <w:rPr>
                <w:rFonts w:ascii="宋体" w:hAnsi="宋体" w:hint="eastAsia"/>
              </w:rPr>
              <w:t>管路套件</w:t>
            </w:r>
          </w:p>
        </w:tc>
        <w:tc>
          <w:tcPr>
            <w:tcW w:w="1773" w:type="dxa"/>
            <w:shd w:val="clear" w:color="auto" w:fill="auto"/>
          </w:tcPr>
          <w:p w:rsidR="003B2380" w:rsidRDefault="003B2380" w:rsidP="00B746C3">
            <w:r w:rsidRPr="0015770F">
              <w:rPr>
                <w:rFonts w:ascii="宋体" w:hAnsi="宋体" w:hint="eastAsia"/>
              </w:rPr>
              <w:t>管路套件错误</w:t>
            </w:r>
          </w:p>
        </w:tc>
        <w:tc>
          <w:tcPr>
            <w:tcW w:w="1773" w:type="dxa"/>
            <w:shd w:val="clear" w:color="auto" w:fill="auto"/>
          </w:tcPr>
          <w:p w:rsidR="003B2380" w:rsidRDefault="003B2380" w:rsidP="00B746C3">
            <w:r>
              <w:rPr>
                <w:rFonts w:hint="eastAsia"/>
              </w:rPr>
              <w:t>装载</w:t>
            </w:r>
          </w:p>
        </w:tc>
        <w:tc>
          <w:tcPr>
            <w:tcW w:w="1773" w:type="dxa"/>
            <w:shd w:val="clear" w:color="auto" w:fill="auto"/>
          </w:tcPr>
          <w:p w:rsidR="003B2380" w:rsidRDefault="003B2380" w:rsidP="00B746C3">
            <w:r>
              <w:rPr>
                <w:rFonts w:hint="eastAsia"/>
              </w:rPr>
              <w:t>没有识别出管路套件</w:t>
            </w:r>
          </w:p>
        </w:tc>
        <w:tc>
          <w:tcPr>
            <w:tcW w:w="1774" w:type="dxa"/>
            <w:shd w:val="clear" w:color="auto" w:fill="auto"/>
          </w:tcPr>
          <w:p w:rsidR="003B2380" w:rsidRDefault="003B2380" w:rsidP="00B746C3">
            <w:r>
              <w:rPr>
                <w:rFonts w:hint="eastAsia"/>
              </w:rPr>
              <w:t>警惕</w:t>
            </w:r>
          </w:p>
        </w:tc>
      </w:tr>
      <w:tr w:rsidR="003B2380" w:rsidTr="00B746C3">
        <w:tc>
          <w:tcPr>
            <w:tcW w:w="1773" w:type="dxa"/>
            <w:shd w:val="clear" w:color="auto" w:fill="auto"/>
          </w:tcPr>
          <w:p w:rsidR="003B2380" w:rsidRDefault="003B2380" w:rsidP="00B746C3">
            <w:r w:rsidRPr="0015770F">
              <w:rPr>
                <w:rFonts w:ascii="宋体" w:hAnsi="宋体" w:hint="eastAsia"/>
              </w:rPr>
              <w:t>管路套件</w:t>
            </w:r>
          </w:p>
        </w:tc>
        <w:tc>
          <w:tcPr>
            <w:tcW w:w="1773" w:type="dxa"/>
            <w:shd w:val="clear" w:color="auto" w:fill="auto"/>
          </w:tcPr>
          <w:p w:rsidR="003B2380" w:rsidRDefault="003B2380" w:rsidP="00B746C3">
            <w:r w:rsidRPr="0015770F">
              <w:rPr>
                <w:rFonts w:ascii="宋体" w:hAnsi="宋体" w:hint="eastAsia"/>
              </w:rPr>
              <w:t>不能识别的管路套件</w:t>
            </w:r>
          </w:p>
        </w:tc>
        <w:tc>
          <w:tcPr>
            <w:tcW w:w="1773" w:type="dxa"/>
            <w:shd w:val="clear" w:color="auto" w:fill="auto"/>
          </w:tcPr>
          <w:p w:rsidR="003B2380" w:rsidRDefault="003B2380" w:rsidP="00B746C3">
            <w:r>
              <w:rPr>
                <w:rFonts w:hint="eastAsia"/>
              </w:rPr>
              <w:t>装载</w:t>
            </w:r>
          </w:p>
        </w:tc>
        <w:tc>
          <w:tcPr>
            <w:tcW w:w="1773" w:type="dxa"/>
            <w:shd w:val="clear" w:color="auto" w:fill="auto"/>
          </w:tcPr>
          <w:p w:rsidR="003B2380" w:rsidRDefault="003B2380" w:rsidP="00B746C3"/>
        </w:tc>
        <w:tc>
          <w:tcPr>
            <w:tcW w:w="1774" w:type="dxa"/>
            <w:shd w:val="clear" w:color="auto" w:fill="auto"/>
          </w:tcPr>
          <w:p w:rsidR="003B2380" w:rsidRDefault="003B2380" w:rsidP="00B746C3">
            <w:r>
              <w:rPr>
                <w:rFonts w:hint="eastAsia"/>
              </w:rPr>
              <w:t>警惕</w:t>
            </w:r>
          </w:p>
        </w:tc>
      </w:tr>
      <w:tr w:rsidR="003B2380" w:rsidTr="00B746C3">
        <w:tc>
          <w:tcPr>
            <w:tcW w:w="1773" w:type="dxa"/>
            <w:shd w:val="clear" w:color="auto" w:fill="auto"/>
          </w:tcPr>
          <w:p w:rsidR="003B2380" w:rsidRDefault="003B2380" w:rsidP="00B746C3">
            <w:r>
              <w:rPr>
                <w:rFonts w:hint="eastAsia"/>
              </w:rPr>
              <w:t>管路套件</w:t>
            </w:r>
          </w:p>
        </w:tc>
        <w:tc>
          <w:tcPr>
            <w:tcW w:w="1773" w:type="dxa"/>
            <w:shd w:val="clear" w:color="auto" w:fill="auto"/>
          </w:tcPr>
          <w:p w:rsidR="003B2380" w:rsidRDefault="003B2380" w:rsidP="00B746C3">
            <w:r>
              <w:rPr>
                <w:rFonts w:hint="eastAsia"/>
              </w:rPr>
              <w:t>未能释放压力</w:t>
            </w:r>
          </w:p>
        </w:tc>
        <w:tc>
          <w:tcPr>
            <w:tcW w:w="1773" w:type="dxa"/>
            <w:shd w:val="clear" w:color="auto" w:fill="auto"/>
          </w:tcPr>
          <w:p w:rsidR="003B2380" w:rsidRDefault="003B2380" w:rsidP="00B746C3">
            <w:r>
              <w:rPr>
                <w:rFonts w:hint="eastAsia"/>
              </w:rPr>
              <w:t>管路套件测试</w:t>
            </w:r>
          </w:p>
        </w:tc>
        <w:tc>
          <w:tcPr>
            <w:tcW w:w="1773" w:type="dxa"/>
            <w:shd w:val="clear" w:color="auto" w:fill="auto"/>
          </w:tcPr>
          <w:p w:rsidR="003B2380" w:rsidRDefault="003B2380" w:rsidP="00B746C3">
            <w:r>
              <w:rPr>
                <w:rFonts w:hint="eastAsia"/>
              </w:rPr>
              <w:t>卡匣未能释放测试压力</w:t>
            </w:r>
          </w:p>
        </w:tc>
        <w:tc>
          <w:tcPr>
            <w:tcW w:w="1774" w:type="dxa"/>
            <w:shd w:val="clear" w:color="auto" w:fill="auto"/>
          </w:tcPr>
          <w:p w:rsidR="003B2380" w:rsidRDefault="003B2380" w:rsidP="00B746C3">
            <w:r>
              <w:rPr>
                <w:rFonts w:hint="eastAsia"/>
              </w:rPr>
              <w:t>警惕</w:t>
            </w:r>
          </w:p>
        </w:tc>
      </w:tr>
    </w:tbl>
    <w:p w:rsidR="003B2380" w:rsidRDefault="003B2380" w:rsidP="003B2380"/>
    <w:p w:rsidR="003B2380" w:rsidRDefault="003B2380" w:rsidP="003B2380">
      <w:pPr>
        <w:pStyle w:val="2"/>
        <w:widowControl w:val="0"/>
        <w:tabs>
          <w:tab w:val="left" w:pos="576"/>
        </w:tabs>
        <w:spacing w:before="240" w:after="240" w:line="360" w:lineRule="auto"/>
        <w:ind w:left="576" w:hanging="576"/>
        <w:jc w:val="both"/>
      </w:pPr>
      <w:bookmarkStart w:id="186" w:name="_红细胞检测器"/>
      <w:bookmarkStart w:id="187" w:name="_Toc359251312"/>
      <w:bookmarkStart w:id="188" w:name="_Toc362251561"/>
      <w:bookmarkEnd w:id="186"/>
      <w:r>
        <w:rPr>
          <w:rFonts w:hint="eastAsia"/>
        </w:rPr>
        <w:t>红细胞检测器</w:t>
      </w:r>
      <w:bookmarkEnd w:id="187"/>
      <w:bookmarkEnd w:id="188"/>
    </w:p>
    <w:tbl>
      <w:tblPr>
        <w:tblW w:w="0" w:type="auto"/>
        <w:tblInd w:w="4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15"/>
        <w:gridCol w:w="1615"/>
        <w:gridCol w:w="1641"/>
        <w:gridCol w:w="1615"/>
        <w:gridCol w:w="1616"/>
      </w:tblGrid>
      <w:tr w:rsidR="003B2380" w:rsidTr="00B746C3">
        <w:tc>
          <w:tcPr>
            <w:tcW w:w="1773" w:type="dxa"/>
            <w:shd w:val="clear" w:color="auto" w:fill="auto"/>
          </w:tcPr>
          <w:p w:rsidR="003B2380" w:rsidRPr="0015770F" w:rsidRDefault="003B2380" w:rsidP="00B746C3">
            <w:pPr>
              <w:rPr>
                <w:rFonts w:ascii="宋体" w:hAnsi="宋体"/>
              </w:rPr>
            </w:pPr>
            <w:r w:rsidRPr="0015770F">
              <w:rPr>
                <w:rFonts w:ascii="宋体" w:hAnsi="宋体" w:hint="eastAsia"/>
              </w:rPr>
              <w:t>检测内容</w:t>
            </w:r>
          </w:p>
        </w:tc>
        <w:tc>
          <w:tcPr>
            <w:tcW w:w="1773" w:type="dxa"/>
            <w:shd w:val="clear" w:color="auto" w:fill="auto"/>
          </w:tcPr>
          <w:p w:rsidR="003B2380" w:rsidRPr="0015770F" w:rsidRDefault="003B2380" w:rsidP="00B746C3">
            <w:pPr>
              <w:rPr>
                <w:rFonts w:ascii="宋体" w:hAnsi="宋体"/>
              </w:rPr>
            </w:pPr>
            <w:r w:rsidRPr="0015770F">
              <w:rPr>
                <w:rFonts w:ascii="宋体" w:hAnsi="宋体" w:hint="eastAsia"/>
              </w:rPr>
              <w:t>故障</w:t>
            </w:r>
          </w:p>
        </w:tc>
        <w:tc>
          <w:tcPr>
            <w:tcW w:w="1773" w:type="dxa"/>
            <w:shd w:val="clear" w:color="auto" w:fill="auto"/>
          </w:tcPr>
          <w:p w:rsidR="003B2380" w:rsidRPr="0015770F" w:rsidRDefault="003B2380" w:rsidP="00B746C3">
            <w:pPr>
              <w:rPr>
                <w:rFonts w:ascii="宋体" w:hAnsi="宋体"/>
              </w:rPr>
            </w:pPr>
            <w:r w:rsidRPr="0015770F">
              <w:rPr>
                <w:rFonts w:ascii="宋体" w:hAnsi="宋体" w:hint="eastAsia"/>
              </w:rPr>
              <w:t>检测时期</w:t>
            </w:r>
          </w:p>
        </w:tc>
        <w:tc>
          <w:tcPr>
            <w:tcW w:w="1773" w:type="dxa"/>
            <w:shd w:val="clear" w:color="auto" w:fill="auto"/>
          </w:tcPr>
          <w:p w:rsidR="003B2380" w:rsidRPr="0015770F" w:rsidRDefault="003B2380" w:rsidP="00B746C3">
            <w:pPr>
              <w:rPr>
                <w:rFonts w:ascii="宋体" w:hAnsi="宋体"/>
              </w:rPr>
            </w:pPr>
            <w:r w:rsidRPr="0015770F">
              <w:rPr>
                <w:rFonts w:ascii="宋体" w:hAnsi="宋体" w:hint="eastAsia"/>
              </w:rPr>
              <w:t>现象</w:t>
            </w:r>
          </w:p>
        </w:tc>
        <w:tc>
          <w:tcPr>
            <w:tcW w:w="1774" w:type="dxa"/>
            <w:shd w:val="clear" w:color="auto" w:fill="auto"/>
          </w:tcPr>
          <w:p w:rsidR="003B2380" w:rsidRPr="0015770F" w:rsidRDefault="003B2380" w:rsidP="00B746C3">
            <w:pPr>
              <w:rPr>
                <w:rFonts w:ascii="宋体" w:hAnsi="宋体"/>
              </w:rPr>
            </w:pPr>
            <w:r w:rsidRPr="0015770F">
              <w:rPr>
                <w:rFonts w:ascii="宋体" w:hAnsi="宋体" w:hint="eastAsia"/>
              </w:rPr>
              <w:t>级别</w:t>
            </w:r>
          </w:p>
        </w:tc>
      </w:tr>
      <w:tr w:rsidR="003B2380" w:rsidTr="00B746C3">
        <w:tc>
          <w:tcPr>
            <w:tcW w:w="1773" w:type="dxa"/>
            <w:shd w:val="clear" w:color="auto" w:fill="auto"/>
          </w:tcPr>
          <w:p w:rsidR="003B2380" w:rsidRDefault="003B2380" w:rsidP="00B746C3">
            <w:r>
              <w:rPr>
                <w:rFonts w:ascii="宋体" w:hAnsi="宋体" w:hint="eastAsia"/>
              </w:rPr>
              <w:lastRenderedPageBreak/>
              <w:t>红细胞检测器</w:t>
            </w:r>
          </w:p>
        </w:tc>
        <w:tc>
          <w:tcPr>
            <w:tcW w:w="1773" w:type="dxa"/>
            <w:shd w:val="clear" w:color="auto" w:fill="auto"/>
          </w:tcPr>
          <w:p w:rsidR="003B2380" w:rsidRDefault="003B2380" w:rsidP="00B746C3">
            <w:r>
              <w:rPr>
                <w:rFonts w:ascii="宋体" w:hAnsi="宋体" w:hint="eastAsia"/>
              </w:rPr>
              <w:t>红细胞检测器错误</w:t>
            </w:r>
          </w:p>
        </w:tc>
        <w:tc>
          <w:tcPr>
            <w:tcW w:w="1773" w:type="dxa"/>
            <w:shd w:val="clear" w:color="auto" w:fill="auto"/>
          </w:tcPr>
          <w:p w:rsidR="003B2380" w:rsidRDefault="003B2380" w:rsidP="00B746C3">
            <w:r>
              <w:rPr>
                <w:rFonts w:hint="eastAsia"/>
              </w:rPr>
              <w:t>上电、装载</w:t>
            </w:r>
          </w:p>
        </w:tc>
        <w:tc>
          <w:tcPr>
            <w:tcW w:w="1773" w:type="dxa"/>
            <w:shd w:val="clear" w:color="auto" w:fill="auto"/>
          </w:tcPr>
          <w:p w:rsidR="003B2380" w:rsidRDefault="003B2380" w:rsidP="00B746C3"/>
        </w:tc>
        <w:tc>
          <w:tcPr>
            <w:tcW w:w="1774" w:type="dxa"/>
            <w:shd w:val="clear" w:color="auto" w:fill="auto"/>
          </w:tcPr>
          <w:p w:rsidR="003B2380" w:rsidRDefault="003B2380" w:rsidP="00B746C3">
            <w:r>
              <w:rPr>
                <w:rFonts w:hint="eastAsia"/>
              </w:rPr>
              <w:t>警惕</w:t>
            </w:r>
          </w:p>
        </w:tc>
      </w:tr>
      <w:tr w:rsidR="003B2380" w:rsidTr="00B746C3">
        <w:tc>
          <w:tcPr>
            <w:tcW w:w="1773" w:type="dxa"/>
            <w:shd w:val="clear" w:color="auto" w:fill="auto"/>
          </w:tcPr>
          <w:p w:rsidR="003B2380" w:rsidRDefault="003B2380" w:rsidP="00B746C3">
            <w:r>
              <w:rPr>
                <w:rFonts w:ascii="宋体" w:hAnsi="宋体" w:hint="eastAsia"/>
              </w:rPr>
              <w:t>红细胞检测器</w:t>
            </w:r>
          </w:p>
        </w:tc>
        <w:tc>
          <w:tcPr>
            <w:tcW w:w="1773" w:type="dxa"/>
            <w:shd w:val="clear" w:color="auto" w:fill="auto"/>
          </w:tcPr>
          <w:p w:rsidR="003B2380" w:rsidRDefault="003B2380" w:rsidP="00B746C3">
            <w:r>
              <w:rPr>
                <w:rFonts w:ascii="宋体" w:hAnsi="宋体" w:hint="eastAsia"/>
              </w:rPr>
              <w:t>红细胞产量太高</w:t>
            </w:r>
          </w:p>
        </w:tc>
        <w:tc>
          <w:tcPr>
            <w:tcW w:w="1773" w:type="dxa"/>
            <w:shd w:val="clear" w:color="auto" w:fill="auto"/>
          </w:tcPr>
          <w:p w:rsidR="003B2380" w:rsidRDefault="003B2380" w:rsidP="00B746C3">
            <w:r>
              <w:rPr>
                <w:rFonts w:hint="eastAsia"/>
              </w:rPr>
              <w:t>上电</w:t>
            </w:r>
          </w:p>
        </w:tc>
        <w:tc>
          <w:tcPr>
            <w:tcW w:w="1773" w:type="dxa"/>
            <w:shd w:val="clear" w:color="auto" w:fill="auto"/>
          </w:tcPr>
          <w:p w:rsidR="003B2380" w:rsidRDefault="003B2380" w:rsidP="00B746C3"/>
        </w:tc>
        <w:tc>
          <w:tcPr>
            <w:tcW w:w="1774" w:type="dxa"/>
            <w:shd w:val="clear" w:color="auto" w:fill="auto"/>
          </w:tcPr>
          <w:p w:rsidR="003B2380" w:rsidRDefault="003B2380" w:rsidP="00B746C3">
            <w:r>
              <w:rPr>
                <w:rFonts w:hint="eastAsia"/>
              </w:rPr>
              <w:t>报警</w:t>
            </w:r>
          </w:p>
        </w:tc>
      </w:tr>
      <w:tr w:rsidR="003B2380" w:rsidTr="00B746C3">
        <w:tc>
          <w:tcPr>
            <w:tcW w:w="1773" w:type="dxa"/>
            <w:shd w:val="clear" w:color="auto" w:fill="auto"/>
          </w:tcPr>
          <w:p w:rsidR="003B2380" w:rsidRDefault="003B2380" w:rsidP="00B746C3">
            <w:r>
              <w:rPr>
                <w:rFonts w:ascii="宋体" w:hAnsi="宋体" w:hint="eastAsia"/>
              </w:rPr>
              <w:t>红细胞检测器</w:t>
            </w:r>
          </w:p>
        </w:tc>
        <w:tc>
          <w:tcPr>
            <w:tcW w:w="1773" w:type="dxa"/>
            <w:shd w:val="clear" w:color="auto" w:fill="auto"/>
          </w:tcPr>
          <w:p w:rsidR="003B2380" w:rsidRDefault="003B2380" w:rsidP="00B746C3">
            <w:r>
              <w:rPr>
                <w:rFonts w:ascii="宋体" w:hAnsi="宋体" w:hint="eastAsia"/>
              </w:rPr>
              <w:t>红细胞溢出</w:t>
            </w:r>
          </w:p>
        </w:tc>
        <w:tc>
          <w:tcPr>
            <w:tcW w:w="1773" w:type="dxa"/>
            <w:shd w:val="clear" w:color="auto" w:fill="auto"/>
          </w:tcPr>
          <w:p w:rsidR="003B2380" w:rsidRDefault="003B2380" w:rsidP="00B746C3">
            <w:r>
              <w:rPr>
                <w:rFonts w:hint="eastAsia"/>
              </w:rPr>
              <w:t>运行</w:t>
            </w:r>
          </w:p>
        </w:tc>
        <w:tc>
          <w:tcPr>
            <w:tcW w:w="1773" w:type="dxa"/>
            <w:shd w:val="clear" w:color="auto" w:fill="auto"/>
          </w:tcPr>
          <w:p w:rsidR="003B2380" w:rsidRDefault="003B2380" w:rsidP="00B746C3">
            <w:r>
              <w:rPr>
                <w:rFonts w:hint="eastAsia"/>
              </w:rPr>
              <w:t>检测到红细胞</w:t>
            </w:r>
          </w:p>
        </w:tc>
        <w:tc>
          <w:tcPr>
            <w:tcW w:w="1774" w:type="dxa"/>
            <w:shd w:val="clear" w:color="auto" w:fill="auto"/>
          </w:tcPr>
          <w:p w:rsidR="003B2380" w:rsidRDefault="003B2380" w:rsidP="00B746C3">
            <w:r>
              <w:rPr>
                <w:rFonts w:hint="eastAsia"/>
              </w:rPr>
              <w:t>建议</w:t>
            </w:r>
          </w:p>
        </w:tc>
      </w:tr>
    </w:tbl>
    <w:p w:rsidR="003B2380" w:rsidRDefault="003B2380" w:rsidP="003B2380">
      <w:pPr>
        <w:pStyle w:val="2"/>
        <w:widowControl w:val="0"/>
        <w:tabs>
          <w:tab w:val="left" w:pos="576"/>
        </w:tabs>
        <w:spacing w:before="240" w:after="240" w:line="360" w:lineRule="auto"/>
        <w:ind w:left="576" w:hanging="576"/>
        <w:jc w:val="both"/>
      </w:pPr>
      <w:bookmarkStart w:id="189" w:name="_Toc359251313"/>
      <w:bookmarkStart w:id="190" w:name="_Toc362251562"/>
      <w:r>
        <w:rPr>
          <w:rFonts w:hint="eastAsia"/>
        </w:rPr>
        <w:t>血小板</w:t>
      </w:r>
      <w:bookmarkEnd w:id="189"/>
      <w:bookmarkEnd w:id="190"/>
    </w:p>
    <w:tbl>
      <w:tblPr>
        <w:tblW w:w="0" w:type="auto"/>
        <w:tblInd w:w="4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21"/>
        <w:gridCol w:w="1620"/>
        <w:gridCol w:w="1620"/>
        <w:gridCol w:w="1620"/>
        <w:gridCol w:w="1621"/>
      </w:tblGrid>
      <w:tr w:rsidR="003B2380" w:rsidTr="00B746C3">
        <w:tc>
          <w:tcPr>
            <w:tcW w:w="1773" w:type="dxa"/>
            <w:shd w:val="clear" w:color="auto" w:fill="auto"/>
          </w:tcPr>
          <w:p w:rsidR="003B2380" w:rsidRPr="0015770F" w:rsidRDefault="003B2380" w:rsidP="00B746C3">
            <w:pPr>
              <w:rPr>
                <w:rFonts w:ascii="宋体" w:hAnsi="宋体"/>
              </w:rPr>
            </w:pPr>
            <w:r w:rsidRPr="0015770F">
              <w:rPr>
                <w:rFonts w:ascii="宋体" w:hAnsi="宋体" w:hint="eastAsia"/>
              </w:rPr>
              <w:t>检测内容</w:t>
            </w:r>
          </w:p>
        </w:tc>
        <w:tc>
          <w:tcPr>
            <w:tcW w:w="1773" w:type="dxa"/>
            <w:shd w:val="clear" w:color="auto" w:fill="auto"/>
          </w:tcPr>
          <w:p w:rsidR="003B2380" w:rsidRPr="0015770F" w:rsidRDefault="003B2380" w:rsidP="00B746C3">
            <w:pPr>
              <w:rPr>
                <w:rFonts w:ascii="宋体" w:hAnsi="宋体"/>
              </w:rPr>
            </w:pPr>
            <w:r w:rsidRPr="0015770F">
              <w:rPr>
                <w:rFonts w:ascii="宋体" w:hAnsi="宋体" w:hint="eastAsia"/>
              </w:rPr>
              <w:t>故障</w:t>
            </w:r>
          </w:p>
        </w:tc>
        <w:tc>
          <w:tcPr>
            <w:tcW w:w="1773" w:type="dxa"/>
            <w:shd w:val="clear" w:color="auto" w:fill="auto"/>
          </w:tcPr>
          <w:p w:rsidR="003B2380" w:rsidRPr="0015770F" w:rsidRDefault="003B2380" w:rsidP="00B746C3">
            <w:pPr>
              <w:rPr>
                <w:rFonts w:ascii="宋体" w:hAnsi="宋体"/>
              </w:rPr>
            </w:pPr>
            <w:r w:rsidRPr="0015770F">
              <w:rPr>
                <w:rFonts w:ascii="宋体" w:hAnsi="宋体" w:hint="eastAsia"/>
              </w:rPr>
              <w:t>检测时期</w:t>
            </w:r>
          </w:p>
        </w:tc>
        <w:tc>
          <w:tcPr>
            <w:tcW w:w="1773" w:type="dxa"/>
            <w:shd w:val="clear" w:color="auto" w:fill="auto"/>
          </w:tcPr>
          <w:p w:rsidR="003B2380" w:rsidRPr="0015770F" w:rsidRDefault="003B2380" w:rsidP="00B746C3">
            <w:pPr>
              <w:rPr>
                <w:rFonts w:ascii="宋体" w:hAnsi="宋体"/>
              </w:rPr>
            </w:pPr>
            <w:r w:rsidRPr="0015770F">
              <w:rPr>
                <w:rFonts w:ascii="宋体" w:hAnsi="宋体" w:hint="eastAsia"/>
              </w:rPr>
              <w:t>现象</w:t>
            </w:r>
          </w:p>
        </w:tc>
        <w:tc>
          <w:tcPr>
            <w:tcW w:w="1774" w:type="dxa"/>
            <w:shd w:val="clear" w:color="auto" w:fill="auto"/>
          </w:tcPr>
          <w:p w:rsidR="003B2380" w:rsidRPr="0015770F" w:rsidRDefault="003B2380" w:rsidP="00B746C3">
            <w:pPr>
              <w:rPr>
                <w:rFonts w:ascii="宋体" w:hAnsi="宋体"/>
              </w:rPr>
            </w:pPr>
            <w:r w:rsidRPr="0015770F">
              <w:rPr>
                <w:rFonts w:ascii="宋体" w:hAnsi="宋体" w:hint="eastAsia"/>
              </w:rPr>
              <w:t>级别</w:t>
            </w:r>
          </w:p>
        </w:tc>
      </w:tr>
      <w:tr w:rsidR="003B2380" w:rsidTr="00B746C3">
        <w:tc>
          <w:tcPr>
            <w:tcW w:w="1773" w:type="dxa"/>
            <w:shd w:val="clear" w:color="auto" w:fill="auto"/>
          </w:tcPr>
          <w:p w:rsidR="003B2380" w:rsidRDefault="003B2380" w:rsidP="00B746C3">
            <w:r>
              <w:rPr>
                <w:rFonts w:ascii="宋体" w:hAnsi="宋体" w:hint="eastAsia"/>
              </w:rPr>
              <w:t>血小板</w:t>
            </w:r>
          </w:p>
        </w:tc>
        <w:tc>
          <w:tcPr>
            <w:tcW w:w="1773" w:type="dxa"/>
            <w:shd w:val="clear" w:color="auto" w:fill="auto"/>
          </w:tcPr>
          <w:p w:rsidR="003B2380" w:rsidRDefault="003B2380" w:rsidP="00B746C3">
            <w:r>
              <w:rPr>
                <w:rFonts w:ascii="宋体" w:hAnsi="宋体" w:hint="eastAsia"/>
              </w:rPr>
              <w:t>血小板浓度低</w:t>
            </w:r>
          </w:p>
        </w:tc>
        <w:tc>
          <w:tcPr>
            <w:tcW w:w="1773" w:type="dxa"/>
            <w:shd w:val="clear" w:color="auto" w:fill="auto"/>
          </w:tcPr>
          <w:p w:rsidR="003B2380" w:rsidRDefault="003B2380" w:rsidP="00B746C3">
            <w:r>
              <w:rPr>
                <w:rFonts w:hint="eastAsia"/>
              </w:rPr>
              <w:t>运行</w:t>
            </w:r>
          </w:p>
        </w:tc>
        <w:tc>
          <w:tcPr>
            <w:tcW w:w="1773" w:type="dxa"/>
            <w:shd w:val="clear" w:color="auto" w:fill="auto"/>
          </w:tcPr>
          <w:p w:rsidR="003B2380" w:rsidRDefault="003B2380" w:rsidP="00B746C3"/>
        </w:tc>
        <w:tc>
          <w:tcPr>
            <w:tcW w:w="1774" w:type="dxa"/>
            <w:shd w:val="clear" w:color="auto" w:fill="auto"/>
          </w:tcPr>
          <w:p w:rsidR="003B2380" w:rsidRDefault="003B2380" w:rsidP="00B746C3">
            <w:r>
              <w:rPr>
                <w:rFonts w:hint="eastAsia"/>
              </w:rPr>
              <w:t>建议</w:t>
            </w:r>
          </w:p>
        </w:tc>
      </w:tr>
      <w:tr w:rsidR="003B2380" w:rsidTr="00B746C3">
        <w:tc>
          <w:tcPr>
            <w:tcW w:w="1773" w:type="dxa"/>
            <w:shd w:val="clear" w:color="auto" w:fill="auto"/>
          </w:tcPr>
          <w:p w:rsidR="003B2380" w:rsidRDefault="003B2380" w:rsidP="00B746C3">
            <w:r>
              <w:rPr>
                <w:rFonts w:ascii="宋体" w:hAnsi="宋体" w:hint="eastAsia"/>
              </w:rPr>
              <w:t>血小板</w:t>
            </w:r>
          </w:p>
        </w:tc>
        <w:tc>
          <w:tcPr>
            <w:tcW w:w="1773" w:type="dxa"/>
            <w:shd w:val="clear" w:color="auto" w:fill="auto"/>
          </w:tcPr>
          <w:p w:rsidR="003B2380" w:rsidRDefault="003B2380" w:rsidP="00B746C3">
            <w:r>
              <w:rPr>
                <w:rFonts w:ascii="宋体" w:hAnsi="宋体" w:hint="eastAsia"/>
              </w:rPr>
              <w:t>血小板浓度超出范围</w:t>
            </w:r>
          </w:p>
        </w:tc>
        <w:tc>
          <w:tcPr>
            <w:tcW w:w="1773" w:type="dxa"/>
            <w:shd w:val="clear" w:color="auto" w:fill="auto"/>
          </w:tcPr>
          <w:p w:rsidR="003B2380" w:rsidRDefault="003B2380" w:rsidP="00B746C3">
            <w:r>
              <w:rPr>
                <w:rFonts w:hint="eastAsia"/>
              </w:rPr>
              <w:t>运行</w:t>
            </w:r>
          </w:p>
        </w:tc>
        <w:tc>
          <w:tcPr>
            <w:tcW w:w="1773" w:type="dxa"/>
            <w:shd w:val="clear" w:color="auto" w:fill="auto"/>
          </w:tcPr>
          <w:p w:rsidR="003B2380" w:rsidRDefault="003B2380" w:rsidP="00B746C3">
            <w:r>
              <w:rPr>
                <w:rFonts w:hint="eastAsia"/>
              </w:rPr>
              <w:t>浓度高于或低于建议范围</w:t>
            </w:r>
          </w:p>
        </w:tc>
        <w:tc>
          <w:tcPr>
            <w:tcW w:w="1774" w:type="dxa"/>
            <w:shd w:val="clear" w:color="auto" w:fill="auto"/>
          </w:tcPr>
          <w:p w:rsidR="003B2380" w:rsidRDefault="003B2380" w:rsidP="00B746C3">
            <w:r>
              <w:rPr>
                <w:rFonts w:hint="eastAsia"/>
              </w:rPr>
              <w:t>建议</w:t>
            </w:r>
          </w:p>
        </w:tc>
      </w:tr>
    </w:tbl>
    <w:p w:rsidR="003B2380" w:rsidRDefault="003B2380" w:rsidP="003B2380">
      <w:pPr>
        <w:ind w:firstLine="420"/>
        <w:rPr>
          <w:rFonts w:ascii="宋体" w:hAnsi="宋体"/>
        </w:rPr>
      </w:pPr>
    </w:p>
    <w:p w:rsidR="003B2380" w:rsidRDefault="003B2380" w:rsidP="003B2380">
      <w:pPr>
        <w:pStyle w:val="2"/>
        <w:widowControl w:val="0"/>
        <w:tabs>
          <w:tab w:val="left" w:pos="576"/>
        </w:tabs>
        <w:spacing w:before="240" w:after="240" w:line="360" w:lineRule="auto"/>
        <w:ind w:left="576" w:hanging="576"/>
        <w:jc w:val="both"/>
      </w:pPr>
      <w:bookmarkStart w:id="191" w:name="_阀门"/>
      <w:bookmarkStart w:id="192" w:name="_Toc359251314"/>
      <w:bookmarkStart w:id="193" w:name="_Toc362251563"/>
      <w:bookmarkEnd w:id="191"/>
      <w:r>
        <w:rPr>
          <w:rFonts w:hint="eastAsia"/>
        </w:rPr>
        <w:t>阀门</w:t>
      </w:r>
      <w:bookmarkEnd w:id="192"/>
      <w:bookmarkEnd w:id="193"/>
    </w:p>
    <w:tbl>
      <w:tblPr>
        <w:tblW w:w="0" w:type="auto"/>
        <w:tblInd w:w="4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08"/>
        <w:gridCol w:w="1607"/>
        <w:gridCol w:w="1635"/>
        <w:gridCol w:w="1644"/>
        <w:gridCol w:w="1608"/>
      </w:tblGrid>
      <w:tr w:rsidR="003B2380" w:rsidTr="00B746C3">
        <w:tc>
          <w:tcPr>
            <w:tcW w:w="1773" w:type="dxa"/>
            <w:shd w:val="clear" w:color="auto" w:fill="auto"/>
          </w:tcPr>
          <w:p w:rsidR="003B2380" w:rsidRPr="0015770F" w:rsidRDefault="003B2380" w:rsidP="00B746C3">
            <w:pPr>
              <w:rPr>
                <w:rFonts w:ascii="宋体" w:hAnsi="宋体"/>
              </w:rPr>
            </w:pPr>
            <w:r w:rsidRPr="0015770F">
              <w:rPr>
                <w:rFonts w:ascii="宋体" w:hAnsi="宋体" w:hint="eastAsia"/>
              </w:rPr>
              <w:t>检测内容</w:t>
            </w:r>
          </w:p>
        </w:tc>
        <w:tc>
          <w:tcPr>
            <w:tcW w:w="1773" w:type="dxa"/>
            <w:shd w:val="clear" w:color="auto" w:fill="auto"/>
          </w:tcPr>
          <w:p w:rsidR="003B2380" w:rsidRPr="0015770F" w:rsidRDefault="003B2380" w:rsidP="00B746C3">
            <w:pPr>
              <w:rPr>
                <w:rFonts w:ascii="宋体" w:hAnsi="宋体"/>
              </w:rPr>
            </w:pPr>
            <w:r w:rsidRPr="0015770F">
              <w:rPr>
                <w:rFonts w:ascii="宋体" w:hAnsi="宋体" w:hint="eastAsia"/>
              </w:rPr>
              <w:t>故障</w:t>
            </w:r>
          </w:p>
        </w:tc>
        <w:tc>
          <w:tcPr>
            <w:tcW w:w="1773" w:type="dxa"/>
            <w:shd w:val="clear" w:color="auto" w:fill="auto"/>
          </w:tcPr>
          <w:p w:rsidR="003B2380" w:rsidRPr="0015770F" w:rsidRDefault="003B2380" w:rsidP="00B746C3">
            <w:pPr>
              <w:rPr>
                <w:rFonts w:ascii="宋体" w:hAnsi="宋体"/>
              </w:rPr>
            </w:pPr>
            <w:r w:rsidRPr="0015770F">
              <w:rPr>
                <w:rFonts w:ascii="宋体" w:hAnsi="宋体" w:hint="eastAsia"/>
              </w:rPr>
              <w:t>检测时期</w:t>
            </w:r>
          </w:p>
        </w:tc>
        <w:tc>
          <w:tcPr>
            <w:tcW w:w="1773" w:type="dxa"/>
            <w:shd w:val="clear" w:color="auto" w:fill="auto"/>
          </w:tcPr>
          <w:p w:rsidR="003B2380" w:rsidRPr="0015770F" w:rsidRDefault="003B2380" w:rsidP="00B746C3">
            <w:pPr>
              <w:rPr>
                <w:rFonts w:ascii="宋体" w:hAnsi="宋体"/>
              </w:rPr>
            </w:pPr>
            <w:r w:rsidRPr="0015770F">
              <w:rPr>
                <w:rFonts w:ascii="宋体" w:hAnsi="宋体" w:hint="eastAsia"/>
              </w:rPr>
              <w:t>现象</w:t>
            </w:r>
          </w:p>
        </w:tc>
        <w:tc>
          <w:tcPr>
            <w:tcW w:w="1774" w:type="dxa"/>
            <w:shd w:val="clear" w:color="auto" w:fill="auto"/>
          </w:tcPr>
          <w:p w:rsidR="003B2380" w:rsidRPr="0015770F" w:rsidRDefault="003B2380" w:rsidP="00B746C3">
            <w:pPr>
              <w:rPr>
                <w:rFonts w:ascii="宋体" w:hAnsi="宋体"/>
              </w:rPr>
            </w:pPr>
            <w:r w:rsidRPr="0015770F">
              <w:rPr>
                <w:rFonts w:ascii="宋体" w:hAnsi="宋体" w:hint="eastAsia"/>
              </w:rPr>
              <w:t>级别</w:t>
            </w:r>
          </w:p>
        </w:tc>
      </w:tr>
      <w:tr w:rsidR="003B2380" w:rsidTr="00B746C3">
        <w:tc>
          <w:tcPr>
            <w:tcW w:w="1773" w:type="dxa"/>
            <w:shd w:val="clear" w:color="auto" w:fill="auto"/>
          </w:tcPr>
          <w:p w:rsidR="003B2380" w:rsidRDefault="003B2380" w:rsidP="00B746C3">
            <w:r>
              <w:rPr>
                <w:rFonts w:hint="eastAsia"/>
              </w:rPr>
              <w:t>阀门</w:t>
            </w:r>
          </w:p>
        </w:tc>
        <w:tc>
          <w:tcPr>
            <w:tcW w:w="1773" w:type="dxa"/>
            <w:shd w:val="clear" w:color="auto" w:fill="auto"/>
          </w:tcPr>
          <w:p w:rsidR="003B2380" w:rsidRDefault="003B2380" w:rsidP="00B746C3">
            <w:r>
              <w:rPr>
                <w:rFonts w:hint="eastAsia"/>
              </w:rPr>
              <w:t>阀门错误</w:t>
            </w:r>
          </w:p>
        </w:tc>
        <w:tc>
          <w:tcPr>
            <w:tcW w:w="1773" w:type="dxa"/>
            <w:shd w:val="clear" w:color="auto" w:fill="auto"/>
          </w:tcPr>
          <w:p w:rsidR="003B2380" w:rsidRDefault="003B2380" w:rsidP="00B746C3">
            <w:r>
              <w:rPr>
                <w:rFonts w:hint="eastAsia"/>
              </w:rPr>
              <w:t>装载</w:t>
            </w:r>
          </w:p>
        </w:tc>
        <w:tc>
          <w:tcPr>
            <w:tcW w:w="1773" w:type="dxa"/>
            <w:shd w:val="clear" w:color="auto" w:fill="auto"/>
          </w:tcPr>
          <w:p w:rsidR="003B2380" w:rsidRDefault="003B2380" w:rsidP="00B746C3">
            <w:r>
              <w:rPr>
                <w:rFonts w:hint="eastAsia"/>
              </w:rPr>
              <w:t>检测到无效的血小板、血浆、红细胞阀门位置</w:t>
            </w:r>
          </w:p>
        </w:tc>
        <w:tc>
          <w:tcPr>
            <w:tcW w:w="1774" w:type="dxa"/>
            <w:shd w:val="clear" w:color="auto" w:fill="auto"/>
          </w:tcPr>
          <w:p w:rsidR="003B2380" w:rsidRPr="00C240D1" w:rsidRDefault="003B2380" w:rsidP="00B746C3">
            <w:r>
              <w:rPr>
                <w:rFonts w:hint="eastAsia"/>
              </w:rPr>
              <w:t>报警</w:t>
            </w:r>
          </w:p>
        </w:tc>
      </w:tr>
      <w:tr w:rsidR="003B2380" w:rsidTr="00B746C3">
        <w:tc>
          <w:tcPr>
            <w:tcW w:w="1773" w:type="dxa"/>
            <w:shd w:val="clear" w:color="auto" w:fill="auto"/>
          </w:tcPr>
          <w:p w:rsidR="003B2380" w:rsidRDefault="003B2380" w:rsidP="00B746C3">
            <w:r>
              <w:rPr>
                <w:rFonts w:hint="eastAsia"/>
              </w:rPr>
              <w:t>阀门</w:t>
            </w:r>
          </w:p>
        </w:tc>
        <w:tc>
          <w:tcPr>
            <w:tcW w:w="1773" w:type="dxa"/>
            <w:shd w:val="clear" w:color="auto" w:fill="auto"/>
          </w:tcPr>
          <w:p w:rsidR="003B2380" w:rsidRDefault="003B2380" w:rsidP="00B746C3">
            <w:r>
              <w:rPr>
                <w:rFonts w:hint="eastAsia"/>
              </w:rPr>
              <w:t>阀门故障</w:t>
            </w:r>
          </w:p>
        </w:tc>
        <w:tc>
          <w:tcPr>
            <w:tcW w:w="1773" w:type="dxa"/>
            <w:shd w:val="clear" w:color="auto" w:fill="auto"/>
          </w:tcPr>
          <w:p w:rsidR="003B2380" w:rsidRDefault="003B2380" w:rsidP="00B746C3">
            <w:r>
              <w:rPr>
                <w:rFonts w:hint="eastAsia"/>
              </w:rPr>
              <w:t>装载</w:t>
            </w:r>
          </w:p>
        </w:tc>
        <w:tc>
          <w:tcPr>
            <w:tcW w:w="1773" w:type="dxa"/>
            <w:shd w:val="clear" w:color="auto" w:fill="auto"/>
          </w:tcPr>
          <w:p w:rsidR="003B2380" w:rsidRDefault="003B2380" w:rsidP="00B746C3">
            <w:r>
              <w:rPr>
                <w:rFonts w:hint="eastAsia"/>
              </w:rPr>
              <w:t>Trima</w:t>
            </w:r>
            <w:r>
              <w:rPr>
                <w:rFonts w:hint="eastAsia"/>
              </w:rPr>
              <w:t>不能将阀门移动到位</w:t>
            </w:r>
          </w:p>
        </w:tc>
        <w:tc>
          <w:tcPr>
            <w:tcW w:w="1774" w:type="dxa"/>
            <w:shd w:val="clear" w:color="auto" w:fill="auto"/>
          </w:tcPr>
          <w:p w:rsidR="003B2380" w:rsidRDefault="003B2380" w:rsidP="00B746C3">
            <w:r>
              <w:rPr>
                <w:rFonts w:hint="eastAsia"/>
              </w:rPr>
              <w:t>警惕</w:t>
            </w:r>
          </w:p>
        </w:tc>
      </w:tr>
      <w:tr w:rsidR="003B2380" w:rsidTr="00B746C3">
        <w:tc>
          <w:tcPr>
            <w:tcW w:w="1773" w:type="dxa"/>
            <w:shd w:val="clear" w:color="auto" w:fill="auto"/>
          </w:tcPr>
          <w:p w:rsidR="003B2380" w:rsidRDefault="003B2380" w:rsidP="00B746C3">
            <w:r>
              <w:rPr>
                <w:rFonts w:hint="eastAsia"/>
              </w:rPr>
              <w:t>阀门</w:t>
            </w:r>
          </w:p>
        </w:tc>
        <w:tc>
          <w:tcPr>
            <w:tcW w:w="1773" w:type="dxa"/>
            <w:shd w:val="clear" w:color="auto" w:fill="auto"/>
          </w:tcPr>
          <w:p w:rsidR="003B2380" w:rsidRDefault="003B2380" w:rsidP="00B746C3">
            <w:r>
              <w:rPr>
                <w:rFonts w:hint="eastAsia"/>
              </w:rPr>
              <w:t>阀门位置错误</w:t>
            </w:r>
          </w:p>
        </w:tc>
        <w:tc>
          <w:tcPr>
            <w:tcW w:w="1773" w:type="dxa"/>
            <w:shd w:val="clear" w:color="auto" w:fill="auto"/>
          </w:tcPr>
          <w:p w:rsidR="003B2380" w:rsidRDefault="003B2380" w:rsidP="00B746C3">
            <w:r>
              <w:rPr>
                <w:rFonts w:hint="eastAsia"/>
              </w:rPr>
              <w:t>上电、装载、运行</w:t>
            </w:r>
          </w:p>
        </w:tc>
        <w:tc>
          <w:tcPr>
            <w:tcW w:w="1773" w:type="dxa"/>
            <w:shd w:val="clear" w:color="auto" w:fill="auto"/>
          </w:tcPr>
          <w:p w:rsidR="003B2380" w:rsidRDefault="003B2380" w:rsidP="00B746C3"/>
        </w:tc>
        <w:tc>
          <w:tcPr>
            <w:tcW w:w="1774" w:type="dxa"/>
            <w:shd w:val="clear" w:color="auto" w:fill="auto"/>
          </w:tcPr>
          <w:p w:rsidR="003B2380" w:rsidRDefault="003B2380" w:rsidP="00B746C3">
            <w:r>
              <w:rPr>
                <w:rFonts w:hint="eastAsia"/>
              </w:rPr>
              <w:t>报警</w:t>
            </w:r>
          </w:p>
        </w:tc>
      </w:tr>
    </w:tbl>
    <w:p w:rsidR="003B2380" w:rsidRDefault="003B2380" w:rsidP="003B2380">
      <w:pPr>
        <w:pStyle w:val="2"/>
        <w:widowControl w:val="0"/>
        <w:tabs>
          <w:tab w:val="left" w:pos="576"/>
        </w:tabs>
        <w:spacing w:before="240" w:after="240" w:line="360" w:lineRule="auto"/>
        <w:ind w:left="576" w:hanging="576"/>
        <w:jc w:val="both"/>
      </w:pPr>
      <w:bookmarkStart w:id="194" w:name="_Toc359251315"/>
      <w:bookmarkStart w:id="195" w:name="_Toc362251564"/>
      <w:r>
        <w:rPr>
          <w:rFonts w:hint="eastAsia"/>
        </w:rPr>
        <w:t>其他</w:t>
      </w:r>
      <w:bookmarkEnd w:id="194"/>
      <w:bookmarkEnd w:id="195"/>
    </w:p>
    <w:tbl>
      <w:tblPr>
        <w:tblW w:w="0" w:type="auto"/>
        <w:tblInd w:w="4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15"/>
        <w:gridCol w:w="1615"/>
        <w:gridCol w:w="1641"/>
        <w:gridCol w:w="1615"/>
        <w:gridCol w:w="1616"/>
      </w:tblGrid>
      <w:tr w:rsidR="003B2380" w:rsidTr="00B746C3">
        <w:tc>
          <w:tcPr>
            <w:tcW w:w="1773" w:type="dxa"/>
            <w:shd w:val="clear" w:color="auto" w:fill="auto"/>
          </w:tcPr>
          <w:p w:rsidR="003B2380" w:rsidRPr="0015770F" w:rsidRDefault="003B2380" w:rsidP="00B746C3">
            <w:pPr>
              <w:rPr>
                <w:rFonts w:ascii="宋体" w:hAnsi="宋体"/>
              </w:rPr>
            </w:pPr>
            <w:r w:rsidRPr="0015770F">
              <w:rPr>
                <w:rFonts w:ascii="宋体" w:hAnsi="宋体" w:hint="eastAsia"/>
              </w:rPr>
              <w:t>检测内容</w:t>
            </w:r>
          </w:p>
        </w:tc>
        <w:tc>
          <w:tcPr>
            <w:tcW w:w="1773" w:type="dxa"/>
            <w:shd w:val="clear" w:color="auto" w:fill="auto"/>
          </w:tcPr>
          <w:p w:rsidR="003B2380" w:rsidRPr="0015770F" w:rsidRDefault="003B2380" w:rsidP="00B746C3">
            <w:pPr>
              <w:rPr>
                <w:rFonts w:ascii="宋体" w:hAnsi="宋体"/>
              </w:rPr>
            </w:pPr>
            <w:r w:rsidRPr="0015770F">
              <w:rPr>
                <w:rFonts w:ascii="宋体" w:hAnsi="宋体" w:hint="eastAsia"/>
              </w:rPr>
              <w:t>故障</w:t>
            </w:r>
          </w:p>
        </w:tc>
        <w:tc>
          <w:tcPr>
            <w:tcW w:w="1773" w:type="dxa"/>
            <w:shd w:val="clear" w:color="auto" w:fill="auto"/>
          </w:tcPr>
          <w:p w:rsidR="003B2380" w:rsidRPr="0015770F" w:rsidRDefault="003B2380" w:rsidP="00B746C3">
            <w:pPr>
              <w:rPr>
                <w:rFonts w:ascii="宋体" w:hAnsi="宋体"/>
              </w:rPr>
            </w:pPr>
            <w:r w:rsidRPr="0015770F">
              <w:rPr>
                <w:rFonts w:ascii="宋体" w:hAnsi="宋体" w:hint="eastAsia"/>
              </w:rPr>
              <w:t>检测时期</w:t>
            </w:r>
          </w:p>
        </w:tc>
        <w:tc>
          <w:tcPr>
            <w:tcW w:w="1773" w:type="dxa"/>
            <w:shd w:val="clear" w:color="auto" w:fill="auto"/>
          </w:tcPr>
          <w:p w:rsidR="003B2380" w:rsidRPr="0015770F" w:rsidRDefault="003B2380" w:rsidP="00B746C3">
            <w:pPr>
              <w:rPr>
                <w:rFonts w:ascii="宋体" w:hAnsi="宋体"/>
              </w:rPr>
            </w:pPr>
            <w:r w:rsidRPr="0015770F">
              <w:rPr>
                <w:rFonts w:ascii="宋体" w:hAnsi="宋体" w:hint="eastAsia"/>
              </w:rPr>
              <w:t>现象</w:t>
            </w:r>
          </w:p>
        </w:tc>
        <w:tc>
          <w:tcPr>
            <w:tcW w:w="1774" w:type="dxa"/>
            <w:shd w:val="clear" w:color="auto" w:fill="auto"/>
          </w:tcPr>
          <w:p w:rsidR="003B2380" w:rsidRPr="0015770F" w:rsidRDefault="003B2380" w:rsidP="00B746C3">
            <w:pPr>
              <w:rPr>
                <w:rFonts w:ascii="宋体" w:hAnsi="宋体"/>
              </w:rPr>
            </w:pPr>
            <w:r w:rsidRPr="0015770F">
              <w:rPr>
                <w:rFonts w:ascii="宋体" w:hAnsi="宋体" w:hint="eastAsia"/>
              </w:rPr>
              <w:t>级别</w:t>
            </w:r>
          </w:p>
        </w:tc>
      </w:tr>
      <w:tr w:rsidR="003B2380" w:rsidTr="00B746C3">
        <w:tc>
          <w:tcPr>
            <w:tcW w:w="1773" w:type="dxa"/>
            <w:shd w:val="clear" w:color="auto" w:fill="auto"/>
          </w:tcPr>
          <w:p w:rsidR="003B2380" w:rsidRDefault="003B2380" w:rsidP="00B746C3">
            <w:r>
              <w:rPr>
                <w:rFonts w:hint="eastAsia"/>
              </w:rPr>
              <w:t>硬件</w:t>
            </w:r>
          </w:p>
        </w:tc>
        <w:tc>
          <w:tcPr>
            <w:tcW w:w="1773" w:type="dxa"/>
            <w:shd w:val="clear" w:color="auto" w:fill="auto"/>
          </w:tcPr>
          <w:p w:rsidR="003B2380" w:rsidRDefault="003B2380" w:rsidP="00B746C3">
            <w:r>
              <w:rPr>
                <w:rFonts w:hint="eastAsia"/>
              </w:rPr>
              <w:t>硬件故障</w:t>
            </w:r>
          </w:p>
        </w:tc>
        <w:tc>
          <w:tcPr>
            <w:tcW w:w="1773" w:type="dxa"/>
            <w:shd w:val="clear" w:color="auto" w:fill="auto"/>
          </w:tcPr>
          <w:p w:rsidR="003B2380" w:rsidRDefault="003B2380" w:rsidP="00B746C3">
            <w:r>
              <w:rPr>
                <w:rFonts w:hint="eastAsia"/>
              </w:rPr>
              <w:t>装载、运行</w:t>
            </w:r>
          </w:p>
        </w:tc>
        <w:tc>
          <w:tcPr>
            <w:tcW w:w="1773" w:type="dxa"/>
            <w:shd w:val="clear" w:color="auto" w:fill="auto"/>
          </w:tcPr>
          <w:p w:rsidR="003B2380" w:rsidRDefault="003B2380" w:rsidP="00B746C3"/>
        </w:tc>
        <w:tc>
          <w:tcPr>
            <w:tcW w:w="1774" w:type="dxa"/>
            <w:shd w:val="clear" w:color="auto" w:fill="auto"/>
          </w:tcPr>
          <w:p w:rsidR="003B2380" w:rsidRDefault="003B2380" w:rsidP="00B746C3">
            <w:r>
              <w:rPr>
                <w:rFonts w:hint="eastAsia"/>
              </w:rPr>
              <w:t>警惕</w:t>
            </w:r>
          </w:p>
        </w:tc>
      </w:tr>
      <w:tr w:rsidR="003B2380" w:rsidTr="00B746C3">
        <w:tc>
          <w:tcPr>
            <w:tcW w:w="1773" w:type="dxa"/>
            <w:shd w:val="clear" w:color="auto" w:fill="auto"/>
          </w:tcPr>
          <w:p w:rsidR="003B2380" w:rsidRDefault="003B2380" w:rsidP="00B746C3">
            <w:r>
              <w:rPr>
                <w:rFonts w:hint="eastAsia"/>
              </w:rPr>
              <w:t>电源</w:t>
            </w:r>
          </w:p>
        </w:tc>
        <w:tc>
          <w:tcPr>
            <w:tcW w:w="1773" w:type="dxa"/>
            <w:shd w:val="clear" w:color="auto" w:fill="auto"/>
          </w:tcPr>
          <w:p w:rsidR="003B2380" w:rsidRDefault="003B2380" w:rsidP="00B746C3">
            <w:r>
              <w:rPr>
                <w:rFonts w:hint="eastAsia"/>
              </w:rPr>
              <w:t>电源中断</w:t>
            </w:r>
          </w:p>
        </w:tc>
        <w:tc>
          <w:tcPr>
            <w:tcW w:w="1773" w:type="dxa"/>
            <w:shd w:val="clear" w:color="auto" w:fill="auto"/>
          </w:tcPr>
          <w:p w:rsidR="003B2380" w:rsidRDefault="003B2380" w:rsidP="00B746C3"/>
        </w:tc>
        <w:tc>
          <w:tcPr>
            <w:tcW w:w="1773" w:type="dxa"/>
            <w:shd w:val="clear" w:color="auto" w:fill="auto"/>
          </w:tcPr>
          <w:p w:rsidR="003B2380" w:rsidRDefault="003B2380" w:rsidP="00B746C3"/>
        </w:tc>
        <w:tc>
          <w:tcPr>
            <w:tcW w:w="1774" w:type="dxa"/>
            <w:shd w:val="clear" w:color="auto" w:fill="auto"/>
          </w:tcPr>
          <w:p w:rsidR="003B2380" w:rsidRDefault="003B2380" w:rsidP="00B746C3">
            <w:r>
              <w:rPr>
                <w:rFonts w:hint="eastAsia"/>
              </w:rPr>
              <w:t>警惕</w:t>
            </w:r>
          </w:p>
        </w:tc>
      </w:tr>
      <w:tr w:rsidR="003B2380" w:rsidTr="00B746C3">
        <w:tc>
          <w:tcPr>
            <w:tcW w:w="1773" w:type="dxa"/>
            <w:shd w:val="clear" w:color="auto" w:fill="auto"/>
          </w:tcPr>
          <w:p w:rsidR="003B2380" w:rsidRDefault="003B2380" w:rsidP="00B746C3">
            <w:r>
              <w:rPr>
                <w:rFonts w:hint="eastAsia"/>
              </w:rPr>
              <w:t>通电测试</w:t>
            </w:r>
          </w:p>
        </w:tc>
        <w:tc>
          <w:tcPr>
            <w:tcW w:w="1773" w:type="dxa"/>
            <w:shd w:val="clear" w:color="auto" w:fill="auto"/>
          </w:tcPr>
          <w:p w:rsidR="003B2380" w:rsidRDefault="003B2380" w:rsidP="00B746C3">
            <w:r>
              <w:rPr>
                <w:rFonts w:hint="eastAsia"/>
              </w:rPr>
              <w:t>通电测试失败</w:t>
            </w:r>
          </w:p>
        </w:tc>
        <w:tc>
          <w:tcPr>
            <w:tcW w:w="1773" w:type="dxa"/>
            <w:shd w:val="clear" w:color="auto" w:fill="auto"/>
          </w:tcPr>
          <w:p w:rsidR="003B2380" w:rsidRDefault="003B2380" w:rsidP="00B746C3">
            <w:r>
              <w:rPr>
                <w:rFonts w:hint="eastAsia"/>
              </w:rPr>
              <w:t>上电</w:t>
            </w:r>
          </w:p>
        </w:tc>
        <w:tc>
          <w:tcPr>
            <w:tcW w:w="1773" w:type="dxa"/>
            <w:shd w:val="clear" w:color="auto" w:fill="auto"/>
          </w:tcPr>
          <w:p w:rsidR="003B2380" w:rsidRDefault="003B2380" w:rsidP="00B746C3"/>
        </w:tc>
        <w:tc>
          <w:tcPr>
            <w:tcW w:w="1774" w:type="dxa"/>
            <w:shd w:val="clear" w:color="auto" w:fill="auto"/>
          </w:tcPr>
          <w:p w:rsidR="003B2380" w:rsidRDefault="003B2380" w:rsidP="00B746C3">
            <w:r>
              <w:rPr>
                <w:rFonts w:hint="eastAsia"/>
              </w:rPr>
              <w:t>警惕</w:t>
            </w:r>
          </w:p>
        </w:tc>
      </w:tr>
    </w:tbl>
    <w:p w:rsidR="003B2380" w:rsidRDefault="003B2380" w:rsidP="00ED0648"/>
    <w:p w:rsidR="00DC2367" w:rsidRDefault="00DC2367" w:rsidP="00DC2367">
      <w:pPr>
        <w:pStyle w:val="1"/>
      </w:pPr>
      <w:bookmarkStart w:id="196" w:name="_Toc362251565"/>
      <w:r>
        <w:rPr>
          <w:rFonts w:hint="eastAsia"/>
        </w:rPr>
        <w:t>附录</w:t>
      </w:r>
      <w:r>
        <w:rPr>
          <w:rFonts w:hint="eastAsia"/>
        </w:rPr>
        <w:t>-</w:t>
      </w:r>
      <w:r>
        <w:rPr>
          <w:rFonts w:hint="eastAsia"/>
        </w:rPr>
        <w:t>平台选择</w:t>
      </w:r>
      <w:bookmarkEnd w:id="196"/>
    </w:p>
    <w:p w:rsidR="005E4700" w:rsidRDefault="00DC2367" w:rsidP="005E4700">
      <w:pPr>
        <w:pStyle w:val="2"/>
      </w:pPr>
      <w:bookmarkStart w:id="197" w:name="_Toc362251566"/>
      <w:r>
        <w:rPr>
          <w:rFonts w:hint="eastAsia"/>
        </w:rPr>
        <w:t>硬件平台选择</w:t>
      </w:r>
      <w:bookmarkEnd w:id="197"/>
    </w:p>
    <w:p w:rsidR="005E4700" w:rsidRDefault="005E4700" w:rsidP="005E4700">
      <w:pPr>
        <w:pStyle w:val="ab"/>
        <w:numPr>
          <w:ilvl w:val="0"/>
          <w:numId w:val="11"/>
        </w:numPr>
      </w:pPr>
      <w:r>
        <w:rPr>
          <w:rFonts w:hint="eastAsia"/>
        </w:rPr>
        <w:t>研华工控选型</w:t>
      </w:r>
    </w:p>
    <w:p w:rsidR="005E4700" w:rsidRDefault="007200FA" w:rsidP="005E4700">
      <w:pPr>
        <w:ind w:left="284"/>
      </w:pPr>
      <w:r>
        <w:rPr>
          <w:rFonts w:hint="eastAsia"/>
        </w:rPr>
        <w:t>根据研华左经理的推荐，下面推荐以下几种工控板，下面推荐的工控都能用搭载</w:t>
      </w:r>
      <w:r>
        <w:rPr>
          <w:rFonts w:hint="eastAsia"/>
        </w:rPr>
        <w:t>WinCE6.0</w:t>
      </w:r>
      <w:r>
        <w:rPr>
          <w:rFonts w:hint="eastAsia"/>
        </w:rPr>
        <w:t>的系统。详细的</w:t>
      </w:r>
      <w:r>
        <w:rPr>
          <w:rFonts w:hint="eastAsia"/>
        </w:rPr>
        <w:t>datasheet</w:t>
      </w:r>
      <w:r>
        <w:rPr>
          <w:rFonts w:hint="eastAsia"/>
        </w:rPr>
        <w:t>参考其它附件。</w:t>
      </w:r>
    </w:p>
    <w:tbl>
      <w:tblPr>
        <w:tblStyle w:val="af3"/>
        <w:tblW w:w="0" w:type="auto"/>
        <w:tblInd w:w="284" w:type="dxa"/>
        <w:tblLook w:val="04A0" w:firstRow="1" w:lastRow="0" w:firstColumn="1" w:lastColumn="0" w:noHBand="0" w:noVBand="1"/>
      </w:tblPr>
      <w:tblGrid>
        <w:gridCol w:w="1350"/>
        <w:gridCol w:w="1260"/>
        <w:gridCol w:w="1557"/>
        <w:gridCol w:w="1498"/>
        <w:gridCol w:w="1285"/>
        <w:gridCol w:w="1288"/>
      </w:tblGrid>
      <w:tr w:rsidR="0021747D" w:rsidTr="00865CCD">
        <w:tc>
          <w:tcPr>
            <w:tcW w:w="1350" w:type="dxa"/>
          </w:tcPr>
          <w:p w:rsidR="0021747D" w:rsidRDefault="0021747D" w:rsidP="005E4700">
            <w:r>
              <w:rPr>
                <w:rFonts w:hint="eastAsia"/>
              </w:rPr>
              <w:t>型号</w:t>
            </w:r>
          </w:p>
        </w:tc>
        <w:tc>
          <w:tcPr>
            <w:tcW w:w="1260" w:type="dxa"/>
          </w:tcPr>
          <w:p w:rsidR="0021747D" w:rsidRDefault="0021747D" w:rsidP="005E4700">
            <w:r>
              <w:rPr>
                <w:rFonts w:hint="eastAsia"/>
              </w:rPr>
              <w:t>尺寸</w:t>
            </w:r>
          </w:p>
        </w:tc>
        <w:tc>
          <w:tcPr>
            <w:tcW w:w="1557" w:type="dxa"/>
          </w:tcPr>
          <w:p w:rsidR="0021747D" w:rsidRDefault="0021747D" w:rsidP="005E4700">
            <w:r>
              <w:rPr>
                <w:rFonts w:hint="eastAsia"/>
              </w:rPr>
              <w:t>主频</w:t>
            </w:r>
          </w:p>
        </w:tc>
        <w:tc>
          <w:tcPr>
            <w:tcW w:w="1498" w:type="dxa"/>
          </w:tcPr>
          <w:p w:rsidR="0021747D" w:rsidRDefault="0021747D" w:rsidP="005E4700">
            <w:r>
              <w:rPr>
                <w:rFonts w:hint="eastAsia"/>
              </w:rPr>
              <w:t>内存</w:t>
            </w:r>
          </w:p>
        </w:tc>
        <w:tc>
          <w:tcPr>
            <w:tcW w:w="1285" w:type="dxa"/>
          </w:tcPr>
          <w:p w:rsidR="0021747D" w:rsidRDefault="0021747D" w:rsidP="005E4700">
            <w:r>
              <w:rPr>
                <w:rFonts w:hint="eastAsia"/>
              </w:rPr>
              <w:t>硬盘</w:t>
            </w:r>
          </w:p>
        </w:tc>
        <w:tc>
          <w:tcPr>
            <w:tcW w:w="1288" w:type="dxa"/>
          </w:tcPr>
          <w:p w:rsidR="0021747D" w:rsidRDefault="0021747D" w:rsidP="005E4700">
            <w:r>
              <w:rPr>
                <w:rFonts w:hint="eastAsia"/>
              </w:rPr>
              <w:t>其它</w:t>
            </w:r>
          </w:p>
        </w:tc>
      </w:tr>
      <w:tr w:rsidR="0021747D" w:rsidTr="00865CCD">
        <w:tc>
          <w:tcPr>
            <w:tcW w:w="1350" w:type="dxa"/>
          </w:tcPr>
          <w:p w:rsidR="0021747D" w:rsidRDefault="0021747D" w:rsidP="005E4700">
            <w:r>
              <w:rPr>
                <w:rFonts w:hint="eastAsia"/>
              </w:rPr>
              <w:t>PCM-3343</w:t>
            </w:r>
          </w:p>
        </w:tc>
        <w:tc>
          <w:tcPr>
            <w:tcW w:w="1260" w:type="dxa"/>
          </w:tcPr>
          <w:p w:rsidR="0021747D" w:rsidRDefault="00E94C19" w:rsidP="00E94C19">
            <w:r>
              <w:rPr>
                <w:rFonts w:hint="eastAsia"/>
              </w:rPr>
              <w:t>3.8</w:t>
            </w:r>
            <w:r>
              <w:t>’’</w:t>
            </w:r>
            <w:r>
              <w:rPr>
                <w:rFonts w:hint="eastAsia"/>
              </w:rPr>
              <w:t>×</w:t>
            </w:r>
            <w:r>
              <w:rPr>
                <w:rFonts w:hint="eastAsia"/>
              </w:rPr>
              <w:t>3.5</w:t>
            </w:r>
            <w:r>
              <w:t>’’</w:t>
            </w:r>
          </w:p>
        </w:tc>
        <w:tc>
          <w:tcPr>
            <w:tcW w:w="1557" w:type="dxa"/>
          </w:tcPr>
          <w:p w:rsidR="0021747D" w:rsidRDefault="0021747D" w:rsidP="005E4700">
            <w:r>
              <w:rPr>
                <w:rFonts w:hint="eastAsia"/>
              </w:rPr>
              <w:t>1.0 GHz</w:t>
            </w:r>
          </w:p>
        </w:tc>
        <w:tc>
          <w:tcPr>
            <w:tcW w:w="1498" w:type="dxa"/>
          </w:tcPr>
          <w:p w:rsidR="0021747D" w:rsidRDefault="0021747D" w:rsidP="0021747D">
            <w:r>
              <w:rPr>
                <w:rFonts w:hint="eastAsia"/>
              </w:rPr>
              <w:t>板载</w:t>
            </w:r>
            <w:r>
              <w:rPr>
                <w:rFonts w:hint="eastAsia"/>
              </w:rPr>
              <w:t xml:space="preserve">DDR2 </w:t>
            </w:r>
            <w:r>
              <w:rPr>
                <w:rFonts w:hint="eastAsia"/>
              </w:rPr>
              <w:lastRenderedPageBreak/>
              <w:t>256 MB</w:t>
            </w:r>
            <w:r>
              <w:rPr>
                <w:rFonts w:hint="eastAsia"/>
              </w:rPr>
              <w:t>，最大</w:t>
            </w:r>
            <w:r>
              <w:rPr>
                <w:rFonts w:hint="eastAsia"/>
              </w:rPr>
              <w:t>512M</w:t>
            </w:r>
          </w:p>
        </w:tc>
        <w:tc>
          <w:tcPr>
            <w:tcW w:w="1285" w:type="dxa"/>
          </w:tcPr>
          <w:p w:rsidR="0021747D" w:rsidRPr="00C94F9A" w:rsidRDefault="0021747D" w:rsidP="005E4700">
            <w:r>
              <w:rPr>
                <w:rFonts w:hint="eastAsia"/>
              </w:rPr>
              <w:lastRenderedPageBreak/>
              <w:t>IDE</w:t>
            </w:r>
            <w:r>
              <w:rPr>
                <w:rFonts w:hint="eastAsia"/>
              </w:rPr>
              <w:t>接口</w:t>
            </w:r>
          </w:p>
        </w:tc>
        <w:tc>
          <w:tcPr>
            <w:tcW w:w="1288" w:type="dxa"/>
          </w:tcPr>
          <w:p w:rsidR="0021747D" w:rsidRDefault="0021747D" w:rsidP="005E4700"/>
        </w:tc>
      </w:tr>
      <w:tr w:rsidR="0021747D" w:rsidTr="00865CCD">
        <w:tc>
          <w:tcPr>
            <w:tcW w:w="1350" w:type="dxa"/>
          </w:tcPr>
          <w:p w:rsidR="0021747D" w:rsidRDefault="0021747D" w:rsidP="005E4700">
            <w:r>
              <w:rPr>
                <w:rFonts w:hint="eastAsia"/>
              </w:rPr>
              <w:lastRenderedPageBreak/>
              <w:t>PCM-3362</w:t>
            </w:r>
          </w:p>
        </w:tc>
        <w:tc>
          <w:tcPr>
            <w:tcW w:w="1260" w:type="dxa"/>
          </w:tcPr>
          <w:p w:rsidR="0021747D" w:rsidRDefault="00E94C19" w:rsidP="005E4700">
            <w:r>
              <w:rPr>
                <w:rFonts w:hint="eastAsia"/>
              </w:rPr>
              <w:t>3.8</w:t>
            </w:r>
            <w:r>
              <w:t>’’</w:t>
            </w:r>
            <w:r>
              <w:rPr>
                <w:rFonts w:hint="eastAsia"/>
              </w:rPr>
              <w:t>×</w:t>
            </w:r>
            <w:r>
              <w:rPr>
                <w:rFonts w:hint="eastAsia"/>
              </w:rPr>
              <w:t>3.5</w:t>
            </w:r>
            <w:r>
              <w:t>’’</w:t>
            </w:r>
          </w:p>
        </w:tc>
        <w:tc>
          <w:tcPr>
            <w:tcW w:w="1557" w:type="dxa"/>
          </w:tcPr>
          <w:p w:rsidR="0021747D" w:rsidRDefault="0021747D" w:rsidP="005E4700">
            <w:r>
              <w:rPr>
                <w:rFonts w:hint="eastAsia"/>
              </w:rPr>
              <w:t>1.66 GHz</w:t>
            </w:r>
          </w:p>
        </w:tc>
        <w:tc>
          <w:tcPr>
            <w:tcW w:w="1498" w:type="dxa"/>
          </w:tcPr>
          <w:p w:rsidR="0021747D" w:rsidRDefault="0021747D" w:rsidP="0021747D">
            <w:r>
              <w:rPr>
                <w:rFonts w:hint="eastAsia"/>
              </w:rPr>
              <w:t>DDR2</w:t>
            </w:r>
            <w:r w:rsidR="009456DD">
              <w:rPr>
                <w:rFonts w:hint="eastAsia"/>
              </w:rPr>
              <w:t>板载多少不清楚</w:t>
            </w:r>
            <w:r>
              <w:rPr>
                <w:rFonts w:hint="eastAsia"/>
              </w:rPr>
              <w:t>，最大</w:t>
            </w:r>
            <w:r>
              <w:rPr>
                <w:rFonts w:hint="eastAsia"/>
              </w:rPr>
              <w:t>2G</w:t>
            </w:r>
          </w:p>
        </w:tc>
        <w:tc>
          <w:tcPr>
            <w:tcW w:w="1285" w:type="dxa"/>
          </w:tcPr>
          <w:p w:rsidR="0021747D" w:rsidRDefault="0021747D" w:rsidP="005E4700">
            <w:r>
              <w:rPr>
                <w:rFonts w:hint="eastAsia"/>
              </w:rPr>
              <w:t>SATA</w:t>
            </w:r>
            <w:r>
              <w:rPr>
                <w:rFonts w:hint="eastAsia"/>
              </w:rPr>
              <w:t>接口</w:t>
            </w:r>
          </w:p>
        </w:tc>
        <w:tc>
          <w:tcPr>
            <w:tcW w:w="1288" w:type="dxa"/>
          </w:tcPr>
          <w:p w:rsidR="0021747D" w:rsidRDefault="0021747D" w:rsidP="005E4700"/>
        </w:tc>
      </w:tr>
      <w:tr w:rsidR="0021747D" w:rsidTr="00865CCD">
        <w:tc>
          <w:tcPr>
            <w:tcW w:w="1350" w:type="dxa"/>
          </w:tcPr>
          <w:p w:rsidR="0021747D" w:rsidRDefault="0021747D" w:rsidP="005E4700">
            <w:r>
              <w:rPr>
                <w:rFonts w:hint="eastAsia"/>
              </w:rPr>
              <w:t>PCM-3363</w:t>
            </w:r>
          </w:p>
        </w:tc>
        <w:tc>
          <w:tcPr>
            <w:tcW w:w="1260" w:type="dxa"/>
          </w:tcPr>
          <w:p w:rsidR="0021747D" w:rsidRDefault="00E94C19" w:rsidP="005E4700">
            <w:r>
              <w:rPr>
                <w:rFonts w:hint="eastAsia"/>
              </w:rPr>
              <w:t>3.8</w:t>
            </w:r>
            <w:r>
              <w:t>’’</w:t>
            </w:r>
            <w:r>
              <w:rPr>
                <w:rFonts w:hint="eastAsia"/>
              </w:rPr>
              <w:t>×</w:t>
            </w:r>
            <w:r>
              <w:rPr>
                <w:rFonts w:hint="eastAsia"/>
              </w:rPr>
              <w:t>3.5</w:t>
            </w:r>
            <w:r>
              <w:t>’’</w:t>
            </w:r>
          </w:p>
        </w:tc>
        <w:tc>
          <w:tcPr>
            <w:tcW w:w="1557" w:type="dxa"/>
          </w:tcPr>
          <w:p w:rsidR="0021747D" w:rsidRDefault="0021747D" w:rsidP="005E4700">
            <w:r>
              <w:rPr>
                <w:rFonts w:hint="eastAsia"/>
              </w:rPr>
              <w:t>1.66GHz</w:t>
            </w:r>
          </w:p>
        </w:tc>
        <w:tc>
          <w:tcPr>
            <w:tcW w:w="1498" w:type="dxa"/>
          </w:tcPr>
          <w:p w:rsidR="0021747D" w:rsidRDefault="0021747D" w:rsidP="0021747D">
            <w:r>
              <w:rPr>
                <w:rFonts w:hint="eastAsia"/>
              </w:rPr>
              <w:t>DDR3 1G</w:t>
            </w:r>
          </w:p>
        </w:tc>
        <w:tc>
          <w:tcPr>
            <w:tcW w:w="1285" w:type="dxa"/>
          </w:tcPr>
          <w:p w:rsidR="0021747D" w:rsidRDefault="0021747D" w:rsidP="005E4700">
            <w:r>
              <w:rPr>
                <w:rFonts w:hint="eastAsia"/>
              </w:rPr>
              <w:t>SATA</w:t>
            </w:r>
            <w:r>
              <w:rPr>
                <w:rFonts w:hint="eastAsia"/>
              </w:rPr>
              <w:t>接口</w:t>
            </w:r>
          </w:p>
        </w:tc>
        <w:tc>
          <w:tcPr>
            <w:tcW w:w="1288" w:type="dxa"/>
          </w:tcPr>
          <w:p w:rsidR="0021747D" w:rsidRDefault="0021747D" w:rsidP="005E4700">
            <w:r>
              <w:rPr>
                <w:rFonts w:hint="eastAsia"/>
              </w:rPr>
              <w:t>Audio</w:t>
            </w:r>
            <w:r>
              <w:rPr>
                <w:rFonts w:hint="eastAsia"/>
              </w:rPr>
              <w:t>接口</w:t>
            </w:r>
          </w:p>
        </w:tc>
      </w:tr>
      <w:tr w:rsidR="0021747D" w:rsidTr="00865CCD">
        <w:tc>
          <w:tcPr>
            <w:tcW w:w="1350" w:type="dxa"/>
          </w:tcPr>
          <w:p w:rsidR="0021747D" w:rsidRDefault="0021747D" w:rsidP="005E4700">
            <w:r>
              <w:rPr>
                <w:rFonts w:hint="eastAsia"/>
              </w:rPr>
              <w:t>PCM-9343</w:t>
            </w:r>
          </w:p>
        </w:tc>
        <w:tc>
          <w:tcPr>
            <w:tcW w:w="1260" w:type="dxa"/>
          </w:tcPr>
          <w:p w:rsidR="0021747D" w:rsidRDefault="00E94C19" w:rsidP="005E4700">
            <w:r>
              <w:rPr>
                <w:rFonts w:hint="eastAsia"/>
              </w:rPr>
              <w:t>5.7</w:t>
            </w:r>
            <w:r>
              <w:t>’’</w:t>
            </w:r>
            <w:r>
              <w:rPr>
                <w:rFonts w:hint="eastAsia"/>
              </w:rPr>
              <w:t>×</w:t>
            </w:r>
            <w:r>
              <w:rPr>
                <w:rFonts w:hint="eastAsia"/>
              </w:rPr>
              <w:t>4</w:t>
            </w:r>
            <w:r>
              <w:t>’’</w:t>
            </w:r>
          </w:p>
        </w:tc>
        <w:tc>
          <w:tcPr>
            <w:tcW w:w="1557" w:type="dxa"/>
          </w:tcPr>
          <w:p w:rsidR="0021747D" w:rsidRDefault="0021747D" w:rsidP="005E4700">
            <w:r>
              <w:rPr>
                <w:rFonts w:hint="eastAsia"/>
              </w:rPr>
              <w:t>1.0 GHz</w:t>
            </w:r>
          </w:p>
        </w:tc>
        <w:tc>
          <w:tcPr>
            <w:tcW w:w="1498" w:type="dxa"/>
          </w:tcPr>
          <w:p w:rsidR="0021747D" w:rsidRDefault="0021747D" w:rsidP="0021747D">
            <w:r>
              <w:rPr>
                <w:rFonts w:hint="eastAsia"/>
              </w:rPr>
              <w:t>256/512MB</w:t>
            </w:r>
            <w:r>
              <w:rPr>
                <w:rFonts w:hint="eastAsia"/>
              </w:rPr>
              <w:t>，最大</w:t>
            </w:r>
            <w:r>
              <w:rPr>
                <w:rFonts w:hint="eastAsia"/>
              </w:rPr>
              <w:t>512MB</w:t>
            </w:r>
          </w:p>
        </w:tc>
        <w:tc>
          <w:tcPr>
            <w:tcW w:w="1285" w:type="dxa"/>
          </w:tcPr>
          <w:p w:rsidR="0021747D" w:rsidRDefault="0021747D" w:rsidP="005E4700">
            <w:r>
              <w:rPr>
                <w:rFonts w:hint="eastAsia"/>
              </w:rPr>
              <w:t>SATA</w:t>
            </w:r>
            <w:r>
              <w:rPr>
                <w:rFonts w:hint="eastAsia"/>
              </w:rPr>
              <w:t>接口</w:t>
            </w:r>
          </w:p>
        </w:tc>
        <w:tc>
          <w:tcPr>
            <w:tcW w:w="1288" w:type="dxa"/>
          </w:tcPr>
          <w:p w:rsidR="0021747D" w:rsidRDefault="0021747D" w:rsidP="005E4700"/>
        </w:tc>
      </w:tr>
      <w:tr w:rsidR="00DC3ECC" w:rsidTr="00865CCD">
        <w:tc>
          <w:tcPr>
            <w:tcW w:w="1350" w:type="dxa"/>
          </w:tcPr>
          <w:p w:rsidR="00DC3ECC" w:rsidRDefault="00DC3ECC" w:rsidP="005E4700">
            <w:r>
              <w:rPr>
                <w:rFonts w:hint="eastAsia"/>
              </w:rPr>
              <w:t>PCM-9362</w:t>
            </w:r>
          </w:p>
        </w:tc>
        <w:tc>
          <w:tcPr>
            <w:tcW w:w="1260" w:type="dxa"/>
          </w:tcPr>
          <w:p w:rsidR="00DC3ECC" w:rsidRDefault="00DC3ECC" w:rsidP="009C44E5">
            <w:r>
              <w:rPr>
                <w:rFonts w:hint="eastAsia"/>
              </w:rPr>
              <w:t>5.7</w:t>
            </w:r>
            <w:r>
              <w:t>’’</w:t>
            </w:r>
            <w:r>
              <w:rPr>
                <w:rFonts w:hint="eastAsia"/>
              </w:rPr>
              <w:t>×</w:t>
            </w:r>
            <w:r>
              <w:rPr>
                <w:rFonts w:hint="eastAsia"/>
              </w:rPr>
              <w:t>4</w:t>
            </w:r>
            <w:r>
              <w:t>’’</w:t>
            </w:r>
          </w:p>
        </w:tc>
        <w:tc>
          <w:tcPr>
            <w:tcW w:w="1557" w:type="dxa"/>
          </w:tcPr>
          <w:p w:rsidR="00DC3ECC" w:rsidRDefault="00DC3ECC" w:rsidP="005E4700">
            <w:r>
              <w:rPr>
                <w:rFonts w:hint="eastAsia"/>
              </w:rPr>
              <w:t>1.66GHz</w:t>
            </w:r>
          </w:p>
        </w:tc>
        <w:tc>
          <w:tcPr>
            <w:tcW w:w="1498" w:type="dxa"/>
          </w:tcPr>
          <w:p w:rsidR="00DC3ECC" w:rsidRDefault="00DC3ECC" w:rsidP="0021747D">
            <w:r>
              <w:rPr>
                <w:rFonts w:hint="eastAsia"/>
              </w:rPr>
              <w:t>DDR2</w:t>
            </w:r>
            <w:r>
              <w:rPr>
                <w:rFonts w:hint="eastAsia"/>
              </w:rPr>
              <w:t>板载多少不清楚，最大</w:t>
            </w:r>
            <w:r>
              <w:rPr>
                <w:rFonts w:hint="eastAsia"/>
              </w:rPr>
              <w:t>2G</w:t>
            </w:r>
          </w:p>
        </w:tc>
        <w:tc>
          <w:tcPr>
            <w:tcW w:w="1285" w:type="dxa"/>
          </w:tcPr>
          <w:p w:rsidR="00DC3ECC" w:rsidRDefault="00DC3ECC" w:rsidP="005E4700">
            <w:r>
              <w:rPr>
                <w:rFonts w:hint="eastAsia"/>
              </w:rPr>
              <w:t>SATA</w:t>
            </w:r>
            <w:r>
              <w:rPr>
                <w:rFonts w:hint="eastAsia"/>
              </w:rPr>
              <w:t>接口</w:t>
            </w:r>
          </w:p>
        </w:tc>
        <w:tc>
          <w:tcPr>
            <w:tcW w:w="1288" w:type="dxa"/>
          </w:tcPr>
          <w:p w:rsidR="00DC3ECC" w:rsidRDefault="00DC3ECC" w:rsidP="009C44E5">
            <w:r>
              <w:rPr>
                <w:rFonts w:hint="eastAsia"/>
              </w:rPr>
              <w:t>Audio</w:t>
            </w:r>
            <w:r>
              <w:rPr>
                <w:rFonts w:hint="eastAsia"/>
              </w:rPr>
              <w:t>接口</w:t>
            </w:r>
          </w:p>
        </w:tc>
      </w:tr>
      <w:tr w:rsidR="00DC3ECC" w:rsidTr="00865CCD">
        <w:trPr>
          <w:trHeight w:val="620"/>
        </w:trPr>
        <w:tc>
          <w:tcPr>
            <w:tcW w:w="1350" w:type="dxa"/>
            <w:vMerge w:val="restart"/>
          </w:tcPr>
          <w:p w:rsidR="00DC3ECC" w:rsidRDefault="00DC3ECC" w:rsidP="005E4700">
            <w:r>
              <w:rPr>
                <w:rFonts w:hint="eastAsia"/>
              </w:rPr>
              <w:t>PCM-9363</w:t>
            </w:r>
          </w:p>
        </w:tc>
        <w:tc>
          <w:tcPr>
            <w:tcW w:w="1260" w:type="dxa"/>
            <w:vMerge w:val="restart"/>
          </w:tcPr>
          <w:p w:rsidR="00DC3ECC" w:rsidRDefault="00DC3ECC" w:rsidP="009C44E5">
            <w:r>
              <w:rPr>
                <w:rFonts w:hint="eastAsia"/>
              </w:rPr>
              <w:t>5.7</w:t>
            </w:r>
            <w:r>
              <w:t>’’</w:t>
            </w:r>
            <w:r>
              <w:rPr>
                <w:rFonts w:hint="eastAsia"/>
              </w:rPr>
              <w:t>×</w:t>
            </w:r>
            <w:r>
              <w:rPr>
                <w:rFonts w:hint="eastAsia"/>
              </w:rPr>
              <w:t>4</w:t>
            </w:r>
            <w:r>
              <w:t>’’</w:t>
            </w:r>
          </w:p>
        </w:tc>
        <w:tc>
          <w:tcPr>
            <w:tcW w:w="1557" w:type="dxa"/>
          </w:tcPr>
          <w:p w:rsidR="00DC3ECC" w:rsidRDefault="00DC3ECC" w:rsidP="00865CCD">
            <w:r>
              <w:rPr>
                <w:rFonts w:hint="eastAsia"/>
              </w:rPr>
              <w:t>1.66GHz</w:t>
            </w:r>
            <w:r w:rsidR="00CF6AD8">
              <w:rPr>
                <w:rFonts w:hint="eastAsia"/>
              </w:rPr>
              <w:t>（</w:t>
            </w:r>
            <w:r>
              <w:rPr>
                <w:rFonts w:hint="eastAsia"/>
              </w:rPr>
              <w:t>N455</w:t>
            </w:r>
            <w:r w:rsidR="00CF6AD8">
              <w:rPr>
                <w:rFonts w:hint="eastAsia"/>
              </w:rPr>
              <w:t>）</w:t>
            </w:r>
          </w:p>
        </w:tc>
        <w:tc>
          <w:tcPr>
            <w:tcW w:w="1498" w:type="dxa"/>
          </w:tcPr>
          <w:p w:rsidR="00DC3ECC" w:rsidRDefault="00DC3ECC" w:rsidP="0021747D">
            <w:r>
              <w:rPr>
                <w:rFonts w:hint="eastAsia"/>
              </w:rPr>
              <w:t>DDR3</w:t>
            </w:r>
            <w:r>
              <w:rPr>
                <w:rFonts w:hint="eastAsia"/>
              </w:rPr>
              <w:t>板载多少不清楚，最大</w:t>
            </w:r>
            <w:r>
              <w:rPr>
                <w:rFonts w:hint="eastAsia"/>
              </w:rPr>
              <w:t>2G</w:t>
            </w:r>
          </w:p>
        </w:tc>
        <w:tc>
          <w:tcPr>
            <w:tcW w:w="1285" w:type="dxa"/>
            <w:vMerge w:val="restart"/>
          </w:tcPr>
          <w:p w:rsidR="00DC3ECC" w:rsidRDefault="00DC3ECC" w:rsidP="005E4700">
            <w:r>
              <w:rPr>
                <w:rFonts w:hint="eastAsia"/>
              </w:rPr>
              <w:t>SATA</w:t>
            </w:r>
          </w:p>
        </w:tc>
        <w:tc>
          <w:tcPr>
            <w:tcW w:w="1288" w:type="dxa"/>
            <w:vMerge w:val="restart"/>
          </w:tcPr>
          <w:p w:rsidR="00DC3ECC" w:rsidRDefault="00DC3ECC" w:rsidP="009C44E5">
            <w:r>
              <w:rPr>
                <w:rFonts w:hint="eastAsia"/>
              </w:rPr>
              <w:t>Audio</w:t>
            </w:r>
            <w:r>
              <w:rPr>
                <w:rFonts w:hint="eastAsia"/>
              </w:rPr>
              <w:t>接口</w:t>
            </w:r>
          </w:p>
        </w:tc>
      </w:tr>
      <w:tr w:rsidR="00DC3ECC" w:rsidTr="00865CCD">
        <w:trPr>
          <w:trHeight w:val="425"/>
        </w:trPr>
        <w:tc>
          <w:tcPr>
            <w:tcW w:w="1350" w:type="dxa"/>
            <w:vMerge/>
          </w:tcPr>
          <w:p w:rsidR="00DC3ECC" w:rsidRDefault="00DC3ECC" w:rsidP="005E4700"/>
        </w:tc>
        <w:tc>
          <w:tcPr>
            <w:tcW w:w="1260" w:type="dxa"/>
            <w:vMerge/>
          </w:tcPr>
          <w:p w:rsidR="00DC3ECC" w:rsidRDefault="00DC3ECC" w:rsidP="005E4700"/>
        </w:tc>
        <w:tc>
          <w:tcPr>
            <w:tcW w:w="1557" w:type="dxa"/>
          </w:tcPr>
          <w:p w:rsidR="00DC3ECC" w:rsidRDefault="00DC3ECC" w:rsidP="00CF6AD8">
            <w:r>
              <w:rPr>
                <w:rFonts w:hint="eastAsia"/>
              </w:rPr>
              <w:t>1.8GHz</w:t>
            </w:r>
            <w:r w:rsidR="00CF6AD8">
              <w:rPr>
                <w:rFonts w:hint="eastAsia"/>
              </w:rPr>
              <w:t>（</w:t>
            </w:r>
            <w:r>
              <w:rPr>
                <w:rFonts w:hint="eastAsia"/>
              </w:rPr>
              <w:t>D525</w:t>
            </w:r>
            <w:r w:rsidR="00CF6AD8">
              <w:rPr>
                <w:rFonts w:hint="eastAsia"/>
              </w:rPr>
              <w:t>）</w:t>
            </w:r>
          </w:p>
        </w:tc>
        <w:tc>
          <w:tcPr>
            <w:tcW w:w="1498" w:type="dxa"/>
          </w:tcPr>
          <w:p w:rsidR="00DC3ECC" w:rsidRDefault="00DC3ECC" w:rsidP="0021747D">
            <w:r>
              <w:rPr>
                <w:rFonts w:hint="eastAsia"/>
              </w:rPr>
              <w:t xml:space="preserve">DDR3 </w:t>
            </w:r>
            <w:r>
              <w:rPr>
                <w:rFonts w:hint="eastAsia"/>
              </w:rPr>
              <w:t>板载多少不清楚，最大</w:t>
            </w:r>
            <w:r>
              <w:rPr>
                <w:rFonts w:hint="eastAsia"/>
              </w:rPr>
              <w:t>4G</w:t>
            </w:r>
          </w:p>
        </w:tc>
        <w:tc>
          <w:tcPr>
            <w:tcW w:w="1285" w:type="dxa"/>
            <w:vMerge/>
          </w:tcPr>
          <w:p w:rsidR="00DC3ECC" w:rsidRDefault="00DC3ECC" w:rsidP="005E4700"/>
        </w:tc>
        <w:tc>
          <w:tcPr>
            <w:tcW w:w="1288" w:type="dxa"/>
            <w:vMerge/>
          </w:tcPr>
          <w:p w:rsidR="00DC3ECC" w:rsidRDefault="00DC3ECC" w:rsidP="009C44E5"/>
        </w:tc>
      </w:tr>
    </w:tbl>
    <w:p w:rsidR="005E4700" w:rsidRDefault="007200FA" w:rsidP="007200FA">
      <w:pPr>
        <w:pStyle w:val="ab"/>
        <w:numPr>
          <w:ilvl w:val="0"/>
          <w:numId w:val="11"/>
        </w:numPr>
      </w:pPr>
      <w:r>
        <w:rPr>
          <w:rFonts w:hint="eastAsia"/>
        </w:rPr>
        <w:t>关于</w:t>
      </w:r>
      <w:r>
        <w:rPr>
          <w:rFonts w:hint="eastAsia"/>
        </w:rPr>
        <w:t>SQLite</w:t>
      </w:r>
      <w:r>
        <w:rPr>
          <w:rFonts w:hint="eastAsia"/>
        </w:rPr>
        <w:t>数据库的应用</w:t>
      </w:r>
    </w:p>
    <w:p w:rsidR="007200FA" w:rsidRDefault="00D35665" w:rsidP="007200FA">
      <w:pPr>
        <w:pStyle w:val="ab"/>
        <w:ind w:left="360"/>
      </w:pPr>
      <w:r>
        <w:rPr>
          <w:rFonts w:hint="eastAsia"/>
        </w:rPr>
        <w:t>可视化工具：</w:t>
      </w:r>
      <w:r w:rsidRPr="00D35665">
        <w:t>SQLite Expert Professional</w:t>
      </w:r>
    </w:p>
    <w:p w:rsidR="00E94C19" w:rsidRDefault="00E94C19" w:rsidP="007200FA">
      <w:pPr>
        <w:pStyle w:val="ab"/>
        <w:ind w:left="360"/>
      </w:pPr>
      <w:r>
        <w:rPr>
          <w:rFonts w:hint="eastAsia"/>
        </w:rPr>
        <w:t>根据现有的资料</w:t>
      </w:r>
    </w:p>
    <w:p w:rsidR="00E94C19" w:rsidRDefault="00E94C19" w:rsidP="007200FA">
      <w:pPr>
        <w:pStyle w:val="ab"/>
        <w:ind w:left="360"/>
      </w:pPr>
      <w:r>
        <w:rPr>
          <w:rFonts w:hint="eastAsia"/>
        </w:rPr>
        <w:t>想要在</w:t>
      </w:r>
      <w:r>
        <w:rPr>
          <w:rFonts w:hint="eastAsia"/>
        </w:rPr>
        <w:t>WinCE</w:t>
      </w:r>
      <w:r>
        <w:rPr>
          <w:rFonts w:hint="eastAsia"/>
        </w:rPr>
        <w:t>中使用</w:t>
      </w:r>
      <w:r>
        <w:rPr>
          <w:rFonts w:hint="eastAsia"/>
        </w:rPr>
        <w:t>SQLite</w:t>
      </w:r>
      <w:r>
        <w:rPr>
          <w:rFonts w:hint="eastAsia"/>
        </w:rPr>
        <w:t>不需要</w:t>
      </w:r>
      <w:r>
        <w:rPr>
          <w:rFonts w:hint="eastAsia"/>
        </w:rPr>
        <w:t>BSP</w:t>
      </w:r>
      <w:r>
        <w:rPr>
          <w:rFonts w:hint="eastAsia"/>
        </w:rPr>
        <w:t>包的支持，</w:t>
      </w:r>
      <w:r w:rsidR="00BF4F94">
        <w:rPr>
          <w:rFonts w:hint="eastAsia"/>
        </w:rPr>
        <w:t>只要将从官网上下载源码编译成</w:t>
      </w:r>
      <w:r w:rsidR="00BF4F94">
        <w:rPr>
          <w:rFonts w:hint="eastAsia"/>
        </w:rPr>
        <w:t>dll</w:t>
      </w:r>
      <w:r w:rsidR="00BF4F94">
        <w:rPr>
          <w:rFonts w:hint="eastAsia"/>
        </w:rPr>
        <w:t>就能使用。步骤参考</w:t>
      </w:r>
      <w:hyperlink r:id="rId93" w:history="1">
        <w:r w:rsidR="00BF4F94">
          <w:rPr>
            <w:rStyle w:val="af4"/>
          </w:rPr>
          <w:t>http://www.rosoo.net/a/201007/9821.html</w:t>
        </w:r>
      </w:hyperlink>
    </w:p>
    <w:p w:rsidR="00FE2D88" w:rsidRPr="005E4700" w:rsidRDefault="003E3E5C" w:rsidP="007200FA">
      <w:pPr>
        <w:pStyle w:val="ab"/>
        <w:ind w:left="360"/>
      </w:pPr>
      <w:r>
        <w:t>W</w:t>
      </w:r>
      <w:r>
        <w:rPr>
          <w:rFonts w:hint="eastAsia"/>
        </w:rPr>
        <w:t>ince</w:t>
      </w:r>
      <w:r>
        <w:rPr>
          <w:rFonts w:hint="eastAsia"/>
        </w:rPr>
        <w:t>使用</w:t>
      </w:r>
      <w:r>
        <w:rPr>
          <w:rFonts w:hint="eastAsia"/>
        </w:rPr>
        <w:t>sqlite</w:t>
      </w:r>
      <w:r w:rsidR="00FE2D88">
        <w:rPr>
          <w:rFonts w:hint="eastAsia"/>
        </w:rPr>
        <w:t>例子参考</w:t>
      </w:r>
      <w:hyperlink r:id="rId94" w:history="1">
        <w:r w:rsidR="00FE2D88">
          <w:rPr>
            <w:rStyle w:val="af4"/>
          </w:rPr>
          <w:t>http://www.codeproject.com/Articles/6343/CppSQLite-C-Wrapper-for-SQLite</w:t>
        </w:r>
      </w:hyperlink>
    </w:p>
    <w:p w:rsidR="00B65C3E" w:rsidRPr="00B65C3E" w:rsidRDefault="00DC2367" w:rsidP="00B65C3E">
      <w:pPr>
        <w:pStyle w:val="2"/>
      </w:pPr>
      <w:bookmarkStart w:id="198" w:name="_Toc362251567"/>
      <w:r>
        <w:rPr>
          <w:rFonts w:hint="eastAsia"/>
        </w:rPr>
        <w:t>软件平台选择</w:t>
      </w:r>
      <w:bookmarkEnd w:id="198"/>
    </w:p>
    <w:p w:rsidR="00A46F5F" w:rsidRDefault="00DC2367" w:rsidP="00B65C3E">
      <w:pPr>
        <w:pStyle w:val="ab"/>
        <w:numPr>
          <w:ilvl w:val="0"/>
          <w:numId w:val="11"/>
        </w:numPr>
      </w:pPr>
      <w:r>
        <w:rPr>
          <w:rFonts w:hint="eastAsia"/>
        </w:rPr>
        <w:t>系统选择</w:t>
      </w:r>
    </w:p>
    <w:p w:rsidR="00DC2367" w:rsidRDefault="00A46F5F" w:rsidP="00DC2367">
      <w:pPr>
        <w:ind w:left="420"/>
      </w:pPr>
      <w:r>
        <w:rPr>
          <w:rFonts w:hint="eastAsia"/>
        </w:rPr>
        <w:t>从平台的稳定性和方便性出发，我们采用了</w:t>
      </w:r>
      <w:r>
        <w:rPr>
          <w:rFonts w:hint="eastAsia"/>
        </w:rPr>
        <w:t>WinCE 6.0</w:t>
      </w:r>
      <w:r>
        <w:rPr>
          <w:rFonts w:hint="eastAsia"/>
        </w:rPr>
        <w:t>作为工控系统。</w:t>
      </w:r>
      <w:r>
        <w:rPr>
          <w:rFonts w:hint="eastAsia"/>
        </w:rPr>
        <w:t>WinCE 6.0</w:t>
      </w:r>
      <w:r>
        <w:rPr>
          <w:rFonts w:hint="eastAsia"/>
        </w:rPr>
        <w:t>是微软</w:t>
      </w:r>
      <w:r>
        <w:rPr>
          <w:rFonts w:hint="eastAsia"/>
        </w:rPr>
        <w:t>2006</w:t>
      </w:r>
      <w:r>
        <w:rPr>
          <w:rFonts w:hint="eastAsia"/>
        </w:rPr>
        <w:t>年</w:t>
      </w:r>
      <w:r>
        <w:rPr>
          <w:rFonts w:hint="eastAsia"/>
        </w:rPr>
        <w:t>11</w:t>
      </w:r>
      <w:r>
        <w:rPr>
          <w:rFonts w:hint="eastAsia"/>
        </w:rPr>
        <w:t>月正式推出的用于嵌入式设备，如机顶盒、</w:t>
      </w:r>
      <w:r>
        <w:rPr>
          <w:rFonts w:hint="eastAsia"/>
        </w:rPr>
        <w:t>GPS</w:t>
      </w:r>
      <w:r>
        <w:rPr>
          <w:rFonts w:hint="eastAsia"/>
        </w:rPr>
        <w:t>系统、消费电子和医疗设备等。</w:t>
      </w:r>
      <w:r w:rsidRPr="00A46F5F">
        <w:t>Windows Embedded CE 6.0</w:t>
      </w:r>
      <w:r w:rsidRPr="00A46F5F">
        <w:t>重新设计的</w:t>
      </w:r>
      <w:hyperlink r:id="rId95" w:tgtFrame="_blank" w:history="1">
        <w:r w:rsidRPr="00A46F5F">
          <w:t>内核</w:t>
        </w:r>
      </w:hyperlink>
      <w:r w:rsidRPr="00A46F5F">
        <w:t>具有</w:t>
      </w:r>
      <w:r w:rsidRPr="00A46F5F">
        <w:t>32,000</w:t>
      </w:r>
      <w:r w:rsidRPr="00A46F5F">
        <w:t>个处理器的并发处理能力，每个处理有</w:t>
      </w:r>
      <w:r w:rsidRPr="00A46F5F">
        <w:t>2GB</w:t>
      </w:r>
      <w:hyperlink r:id="rId96" w:tgtFrame="_blank" w:history="1">
        <w:r w:rsidRPr="00A46F5F">
          <w:t>虚拟内存</w:t>
        </w:r>
      </w:hyperlink>
      <w:hyperlink r:id="rId97" w:tgtFrame="_blank" w:history="1">
        <w:r w:rsidRPr="00A46F5F">
          <w:t>寻址空间</w:t>
        </w:r>
      </w:hyperlink>
      <w:r w:rsidRPr="00A46F5F">
        <w:t>，同时还能保持系统的实时响应。这使得开发人员可以将大量强大的</w:t>
      </w:r>
      <w:hyperlink r:id="rId98" w:tgtFrame="_blank" w:history="1">
        <w:r w:rsidRPr="00A46F5F">
          <w:t>应用程序</w:t>
        </w:r>
      </w:hyperlink>
      <w:r w:rsidRPr="00A46F5F">
        <w:t>融入到更智能化、更复杂的设备中</w:t>
      </w:r>
      <w:r>
        <w:rPr>
          <w:rFonts w:hint="eastAsia"/>
        </w:rPr>
        <w:t>。</w:t>
      </w:r>
    </w:p>
    <w:p w:rsidR="00B65C3E" w:rsidRDefault="00B65C3E" w:rsidP="00B65C3E">
      <w:pPr>
        <w:pStyle w:val="ab"/>
        <w:numPr>
          <w:ilvl w:val="0"/>
          <w:numId w:val="11"/>
        </w:numPr>
      </w:pPr>
      <w:r>
        <w:rPr>
          <w:rFonts w:hint="eastAsia"/>
        </w:rPr>
        <w:t>开发平台的选择</w:t>
      </w:r>
    </w:p>
    <w:p w:rsidR="008B52C8" w:rsidRDefault="00B65C3E" w:rsidP="008B52C8">
      <w:pPr>
        <w:pStyle w:val="ab"/>
        <w:ind w:left="360"/>
      </w:pPr>
      <w:r>
        <w:rPr>
          <w:rFonts w:hint="eastAsia"/>
        </w:rPr>
        <w:t>WinCE</w:t>
      </w:r>
      <w:r>
        <w:rPr>
          <w:rFonts w:hint="eastAsia"/>
        </w:rPr>
        <w:t>开发和一般的嵌入式开发有点类似，在选择硬件平台后，厂商提供相应的</w:t>
      </w:r>
      <w:r>
        <w:rPr>
          <w:rFonts w:hint="eastAsia"/>
        </w:rPr>
        <w:t>SDK</w:t>
      </w:r>
      <w:r>
        <w:rPr>
          <w:rFonts w:hint="eastAsia"/>
        </w:rPr>
        <w:t>定制包，把这个</w:t>
      </w:r>
      <w:r>
        <w:rPr>
          <w:rFonts w:hint="eastAsia"/>
        </w:rPr>
        <w:t>SDK</w:t>
      </w:r>
      <w:r>
        <w:rPr>
          <w:rFonts w:hint="eastAsia"/>
        </w:rPr>
        <w:t>包加入到</w:t>
      </w:r>
      <w:r>
        <w:rPr>
          <w:rFonts w:hint="eastAsia"/>
        </w:rPr>
        <w:t>VS2008</w:t>
      </w:r>
      <w:r>
        <w:rPr>
          <w:rFonts w:hint="eastAsia"/>
        </w:rPr>
        <w:t>中，就可以在</w:t>
      </w:r>
      <w:r>
        <w:rPr>
          <w:rFonts w:hint="eastAsia"/>
        </w:rPr>
        <w:t>PC</w:t>
      </w:r>
      <w:r>
        <w:rPr>
          <w:rFonts w:hint="eastAsia"/>
        </w:rPr>
        <w:t>上进行开发调试了，当然</w:t>
      </w:r>
      <w:r>
        <w:rPr>
          <w:rFonts w:hint="eastAsia"/>
        </w:rPr>
        <w:t>PC</w:t>
      </w:r>
      <w:r>
        <w:rPr>
          <w:rFonts w:hint="eastAsia"/>
        </w:rPr>
        <w:t>上也提供了模拟器。在一般的开发流程中，我们都可以显在模拟器上先将程序调试成功再下载到工控板上，对于串口通信这种必须测试实时性要求的模块建议先在模拟器上将通信的流程</w:t>
      </w:r>
      <w:r>
        <w:rPr>
          <w:rFonts w:hint="eastAsia"/>
        </w:rPr>
        <w:t>(</w:t>
      </w:r>
      <w:r>
        <w:rPr>
          <w:rFonts w:hint="eastAsia"/>
        </w:rPr>
        <w:t>发送接收</w:t>
      </w:r>
      <w:r>
        <w:rPr>
          <w:rFonts w:hint="eastAsia"/>
        </w:rPr>
        <w:t>)</w:t>
      </w:r>
      <w:r>
        <w:rPr>
          <w:rFonts w:hint="eastAsia"/>
        </w:rPr>
        <w:t>的正确性调试通过后再到板子上去测试，因为在工控上调试毕竟没有像</w:t>
      </w:r>
      <w:r>
        <w:rPr>
          <w:rFonts w:hint="eastAsia"/>
        </w:rPr>
        <w:t>PC</w:t>
      </w:r>
      <w:r>
        <w:rPr>
          <w:rFonts w:hint="eastAsia"/>
        </w:rPr>
        <w:t>一样方便和高效，所以在程序一定要在</w:t>
      </w:r>
      <w:r>
        <w:rPr>
          <w:rFonts w:hint="eastAsia"/>
        </w:rPr>
        <w:t>PC</w:t>
      </w:r>
      <w:r>
        <w:rPr>
          <w:rFonts w:hint="eastAsia"/>
        </w:rPr>
        <w:t>上模拟完全通过了再去工控板上调试稳定性和实时性。</w:t>
      </w:r>
    </w:p>
    <w:p w:rsidR="00B65C3E" w:rsidRDefault="008B52C8" w:rsidP="00B65C3E">
      <w:pPr>
        <w:pStyle w:val="ab"/>
        <w:numPr>
          <w:ilvl w:val="0"/>
          <w:numId w:val="11"/>
        </w:numPr>
      </w:pPr>
      <w:r>
        <w:rPr>
          <w:rFonts w:hint="eastAsia"/>
        </w:rPr>
        <w:t>开发工具</w:t>
      </w:r>
      <w:r w:rsidR="00E15504">
        <w:rPr>
          <w:rFonts w:hint="eastAsia"/>
        </w:rPr>
        <w:t>和开发语言</w:t>
      </w:r>
      <w:r>
        <w:rPr>
          <w:rFonts w:hint="eastAsia"/>
        </w:rPr>
        <w:t>的选择</w:t>
      </w:r>
    </w:p>
    <w:p w:rsidR="008B52C8" w:rsidRDefault="008B52C8" w:rsidP="008B52C8">
      <w:pPr>
        <w:pStyle w:val="ab"/>
        <w:ind w:left="360"/>
      </w:pPr>
      <w:r>
        <w:rPr>
          <w:rFonts w:hint="eastAsia"/>
        </w:rPr>
        <w:t>WinCE</w:t>
      </w:r>
      <w:r>
        <w:rPr>
          <w:rFonts w:hint="eastAsia"/>
        </w:rPr>
        <w:t>在</w:t>
      </w:r>
      <w:r>
        <w:rPr>
          <w:rFonts w:hint="eastAsia"/>
        </w:rPr>
        <w:t>PC</w:t>
      </w:r>
      <w:r>
        <w:rPr>
          <w:rFonts w:hint="eastAsia"/>
        </w:rPr>
        <w:t>上的开发工具选择可以有如下三种方法</w:t>
      </w:r>
    </w:p>
    <w:p w:rsidR="008B52C8" w:rsidRDefault="008B52C8" w:rsidP="008B52C8">
      <w:pPr>
        <w:pStyle w:val="ab"/>
        <w:numPr>
          <w:ilvl w:val="3"/>
          <w:numId w:val="15"/>
        </w:numPr>
      </w:pPr>
      <w:r>
        <w:rPr>
          <w:rFonts w:hint="eastAsia"/>
        </w:rPr>
        <w:t>Windows SDK</w:t>
      </w:r>
      <w:r>
        <w:rPr>
          <w:rFonts w:hint="eastAsia"/>
        </w:rPr>
        <w:t>的开发</w:t>
      </w:r>
    </w:p>
    <w:p w:rsidR="008B52C8" w:rsidRDefault="008B52C8" w:rsidP="008B52C8">
      <w:pPr>
        <w:pStyle w:val="ab"/>
        <w:ind w:left="2105"/>
      </w:pPr>
      <w:r>
        <w:rPr>
          <w:rFonts w:hint="eastAsia"/>
        </w:rPr>
        <w:lastRenderedPageBreak/>
        <w:t>利用</w:t>
      </w:r>
      <w:r>
        <w:rPr>
          <w:rFonts w:hint="eastAsia"/>
        </w:rPr>
        <w:t>SDK</w:t>
      </w:r>
      <w:r>
        <w:rPr>
          <w:rFonts w:hint="eastAsia"/>
        </w:rPr>
        <w:t>中提供的</w:t>
      </w:r>
      <w:r>
        <w:rPr>
          <w:rFonts w:hint="eastAsia"/>
        </w:rPr>
        <w:t>API</w:t>
      </w:r>
      <w:r>
        <w:rPr>
          <w:rFonts w:hint="eastAsia"/>
        </w:rPr>
        <w:t>函数进行开发，优点是在程序在各个</w:t>
      </w:r>
      <w:r>
        <w:rPr>
          <w:rFonts w:hint="eastAsia"/>
        </w:rPr>
        <w:t>WinCE</w:t>
      </w:r>
      <w:r>
        <w:rPr>
          <w:rFonts w:hint="eastAsia"/>
        </w:rPr>
        <w:t>平台直接移植性好，缺点是需要重新学习它的</w:t>
      </w:r>
      <w:r>
        <w:rPr>
          <w:rFonts w:hint="eastAsia"/>
        </w:rPr>
        <w:t>API</w:t>
      </w:r>
      <w:r>
        <w:rPr>
          <w:rFonts w:hint="eastAsia"/>
        </w:rPr>
        <w:t>函数，开发速度会变慢。</w:t>
      </w:r>
    </w:p>
    <w:p w:rsidR="008B52C8" w:rsidRDefault="008B52C8" w:rsidP="008B52C8">
      <w:pPr>
        <w:pStyle w:val="ab"/>
        <w:numPr>
          <w:ilvl w:val="3"/>
          <w:numId w:val="15"/>
        </w:numPr>
      </w:pPr>
      <w:r>
        <w:rPr>
          <w:rFonts w:hint="eastAsia"/>
        </w:rPr>
        <w:t>使用</w:t>
      </w:r>
      <w:r>
        <w:rPr>
          <w:rFonts w:hint="eastAsia"/>
        </w:rPr>
        <w:t>MFC</w:t>
      </w:r>
      <w:r>
        <w:rPr>
          <w:rFonts w:hint="eastAsia"/>
        </w:rPr>
        <w:t>类库进行开发</w:t>
      </w:r>
    </w:p>
    <w:p w:rsidR="008B52C8" w:rsidRDefault="008B52C8" w:rsidP="008B52C8">
      <w:pPr>
        <w:ind w:left="2100"/>
      </w:pPr>
      <w:r>
        <w:rPr>
          <w:rFonts w:hint="eastAsia"/>
        </w:rPr>
        <w:t>使用微软的</w:t>
      </w:r>
      <w:r>
        <w:rPr>
          <w:rFonts w:hint="eastAsia"/>
        </w:rPr>
        <w:t>MFC</w:t>
      </w:r>
      <w:r>
        <w:rPr>
          <w:rFonts w:hint="eastAsia"/>
        </w:rPr>
        <w:t>的类库进行开发，优点是类库的</w:t>
      </w:r>
      <w:r w:rsidR="0018504A">
        <w:rPr>
          <w:rFonts w:hint="eastAsia"/>
        </w:rPr>
        <w:t>封装完善，使用熟练，缺点是工具陈旧</w:t>
      </w:r>
    </w:p>
    <w:p w:rsidR="00E15504" w:rsidRDefault="00E15504" w:rsidP="00E15504">
      <w:pPr>
        <w:pStyle w:val="ab"/>
        <w:numPr>
          <w:ilvl w:val="3"/>
          <w:numId w:val="15"/>
        </w:numPr>
      </w:pPr>
      <w:r>
        <w:rPr>
          <w:rFonts w:hint="eastAsia"/>
        </w:rPr>
        <w:t>使用</w:t>
      </w:r>
      <w:r>
        <w:rPr>
          <w:rFonts w:hint="eastAsia"/>
        </w:rPr>
        <w:t>.NET Compact FrameWork</w:t>
      </w:r>
      <w:r>
        <w:rPr>
          <w:rFonts w:hint="eastAsia"/>
        </w:rPr>
        <w:t>开发</w:t>
      </w:r>
    </w:p>
    <w:p w:rsidR="007414C1" w:rsidRDefault="00E15504" w:rsidP="007414C1">
      <w:pPr>
        <w:pStyle w:val="ab"/>
        <w:ind w:left="2105"/>
      </w:pPr>
      <w:r>
        <w:rPr>
          <w:rFonts w:hint="eastAsia"/>
        </w:rPr>
        <w:t>利用</w:t>
      </w:r>
      <w:r>
        <w:rPr>
          <w:rFonts w:hint="eastAsia"/>
        </w:rPr>
        <w:t>.Net</w:t>
      </w:r>
      <w:r>
        <w:rPr>
          <w:rFonts w:hint="eastAsia"/>
        </w:rPr>
        <w:t>和</w:t>
      </w:r>
      <w:r>
        <w:rPr>
          <w:rFonts w:hint="eastAsia"/>
        </w:rPr>
        <w:t>FrameWork</w:t>
      </w:r>
      <w:r>
        <w:rPr>
          <w:rFonts w:hint="eastAsia"/>
        </w:rPr>
        <w:t>的框架，采用</w:t>
      </w:r>
      <w:r>
        <w:rPr>
          <w:rFonts w:hint="eastAsia"/>
        </w:rPr>
        <w:t>C#</w:t>
      </w:r>
      <w:r>
        <w:rPr>
          <w:rFonts w:hint="eastAsia"/>
        </w:rPr>
        <w:t>语言来开发</w:t>
      </w:r>
      <w:r w:rsidR="004632E4">
        <w:rPr>
          <w:rFonts w:hint="eastAsia"/>
        </w:rPr>
        <w:t>，优点是使用微软新的</w:t>
      </w:r>
      <w:r w:rsidR="004632E4">
        <w:rPr>
          <w:rFonts w:hint="eastAsia"/>
        </w:rPr>
        <w:t>C#/.Net</w:t>
      </w:r>
      <w:r w:rsidR="004632E4">
        <w:rPr>
          <w:rFonts w:hint="eastAsia"/>
        </w:rPr>
        <w:t>的开发技术，缺点是程序兼容性差，语言不熟练开发速度可能受限。</w:t>
      </w:r>
    </w:p>
    <w:p w:rsidR="006919FA" w:rsidRDefault="006919FA" w:rsidP="006919FA">
      <w:pPr>
        <w:pStyle w:val="1"/>
      </w:pPr>
      <w:bookmarkStart w:id="199" w:name="_Toc362251568"/>
      <w:r>
        <w:rPr>
          <w:rFonts w:hint="eastAsia"/>
        </w:rPr>
        <w:t>附录</w:t>
      </w:r>
      <w:r>
        <w:rPr>
          <w:rFonts w:hint="eastAsia"/>
        </w:rPr>
        <w:t>-</w:t>
      </w:r>
      <w:r>
        <w:rPr>
          <w:rFonts w:hint="eastAsia"/>
        </w:rPr>
        <w:t>技术点的突破</w:t>
      </w:r>
      <w:bookmarkEnd w:id="199"/>
    </w:p>
    <w:p w:rsidR="006919FA" w:rsidRDefault="006919FA" w:rsidP="006919FA">
      <w:pPr>
        <w:pStyle w:val="ab"/>
        <w:numPr>
          <w:ilvl w:val="0"/>
          <w:numId w:val="11"/>
        </w:numPr>
      </w:pPr>
      <w:r>
        <w:rPr>
          <w:rFonts w:hint="eastAsia"/>
        </w:rPr>
        <w:t>多语言的实现</w:t>
      </w:r>
    </w:p>
    <w:p w:rsidR="006919FA" w:rsidRDefault="006919FA" w:rsidP="006919FA">
      <w:pPr>
        <w:pStyle w:val="ab"/>
        <w:ind w:left="360"/>
      </w:pPr>
      <w:r>
        <w:rPr>
          <w:rFonts w:hint="eastAsia"/>
        </w:rPr>
        <w:t>从开发的方便性和可维护性的角度出发，建议采用如下方式实现多语言。</w:t>
      </w:r>
    </w:p>
    <w:p w:rsidR="00814330" w:rsidRDefault="00BE4438" w:rsidP="006919FA">
      <w:pPr>
        <w:pStyle w:val="ab"/>
        <w:ind w:left="360"/>
      </w:pPr>
      <w:r>
        <w:rPr>
          <w:rFonts w:hint="eastAsia"/>
        </w:rPr>
        <w:t>实现方法描述，将所有界面上涉及的文字描述</w:t>
      </w:r>
      <w:r>
        <w:rPr>
          <w:rFonts w:hint="eastAsia"/>
        </w:rPr>
        <w:t>(</w:t>
      </w:r>
      <w:r>
        <w:rPr>
          <w:rFonts w:hint="eastAsia"/>
        </w:rPr>
        <w:t>按钮，文本框等</w:t>
      </w:r>
      <w:r>
        <w:rPr>
          <w:rFonts w:hint="eastAsia"/>
        </w:rPr>
        <w:t>)</w:t>
      </w:r>
      <w:r>
        <w:rPr>
          <w:rFonts w:hint="eastAsia"/>
        </w:rPr>
        <w:t>标签写成宏定义，建立一个语言描述的文件</w:t>
      </w:r>
      <w:r>
        <w:rPr>
          <w:rFonts w:hint="eastAsia"/>
        </w:rPr>
        <w:t>(ini</w:t>
      </w:r>
      <w:r>
        <w:rPr>
          <w:rFonts w:hint="eastAsia"/>
        </w:rPr>
        <w:t>，</w:t>
      </w:r>
      <w:r>
        <w:rPr>
          <w:rFonts w:hint="eastAsia"/>
        </w:rPr>
        <w:t>excel</w:t>
      </w:r>
      <w:r>
        <w:rPr>
          <w:rFonts w:hint="eastAsia"/>
        </w:rPr>
        <w:t>或</w:t>
      </w:r>
      <w:r>
        <w:rPr>
          <w:rFonts w:hint="eastAsia"/>
        </w:rPr>
        <w:t>xml)</w:t>
      </w:r>
      <w:r>
        <w:rPr>
          <w:rFonts w:hint="eastAsia"/>
        </w:rPr>
        <w:t>，在其中每一个宏标签都对应语言</w:t>
      </w:r>
      <w:r w:rsidR="00814330">
        <w:rPr>
          <w:rFonts w:hint="eastAsia"/>
        </w:rPr>
        <w:t>类似如下表格</w:t>
      </w:r>
      <w:r w:rsidR="00B327F5">
        <w:rPr>
          <w:rFonts w:hint="eastAsia"/>
        </w:rPr>
        <w:t>。</w:t>
      </w:r>
    </w:p>
    <w:tbl>
      <w:tblPr>
        <w:tblStyle w:val="af3"/>
        <w:tblW w:w="0" w:type="auto"/>
        <w:tblInd w:w="360" w:type="dxa"/>
        <w:tblLook w:val="04A0" w:firstRow="1" w:lastRow="0" w:firstColumn="1" w:lastColumn="0" w:noHBand="0" w:noVBand="1"/>
      </w:tblPr>
      <w:tblGrid>
        <w:gridCol w:w="1536"/>
        <w:gridCol w:w="986"/>
        <w:gridCol w:w="1096"/>
        <w:gridCol w:w="1096"/>
      </w:tblGrid>
      <w:tr w:rsidR="00814330" w:rsidTr="00AF5588">
        <w:tc>
          <w:tcPr>
            <w:tcW w:w="0" w:type="auto"/>
          </w:tcPr>
          <w:tbl>
            <w:tblPr>
              <w:tblW w:w="1220" w:type="dxa"/>
              <w:tblLook w:val="04A0" w:firstRow="1" w:lastRow="0" w:firstColumn="1" w:lastColumn="0" w:noHBand="0" w:noVBand="1"/>
            </w:tblPr>
            <w:tblGrid>
              <w:gridCol w:w="1220"/>
            </w:tblGrid>
            <w:tr w:rsidR="00AF5588" w:rsidRPr="00D838FA" w:rsidTr="00AF5588">
              <w:trPr>
                <w:trHeight w:val="288"/>
              </w:trPr>
              <w:tc>
                <w:tcPr>
                  <w:tcW w:w="1220" w:type="dxa"/>
                  <w:tcBorders>
                    <w:top w:val="nil"/>
                    <w:left w:val="nil"/>
                    <w:bottom w:val="nil"/>
                    <w:right w:val="nil"/>
                  </w:tcBorders>
                  <w:shd w:val="clear" w:color="auto" w:fill="auto"/>
                  <w:noWrap/>
                  <w:vAlign w:val="bottom"/>
                </w:tcPr>
                <w:p w:rsidR="00AF5588" w:rsidRPr="00814330" w:rsidRDefault="00AF5588" w:rsidP="00814330">
                  <w:pPr>
                    <w:rPr>
                      <w:rFonts w:ascii="宋体" w:eastAsia="宋体" w:hAnsi="宋体" w:cs="宋体"/>
                      <w:color w:val="000000"/>
                      <w:highlight w:val="lightGray"/>
                    </w:rPr>
                  </w:pPr>
                  <w:r w:rsidRPr="00D838FA">
                    <w:rPr>
                      <w:rFonts w:ascii="宋体" w:eastAsia="宋体" w:hAnsi="宋体" w:cs="宋体" w:hint="eastAsia"/>
                      <w:color w:val="000000"/>
                      <w:highlight w:val="lightGray"/>
                    </w:rPr>
                    <w:t>Label</w:t>
                  </w:r>
                </w:p>
              </w:tc>
            </w:tr>
          </w:tbl>
          <w:p w:rsidR="00814330" w:rsidRPr="00D838FA" w:rsidRDefault="00814330" w:rsidP="006919FA">
            <w:pPr>
              <w:pStyle w:val="ab"/>
              <w:ind w:left="0"/>
              <w:rPr>
                <w:highlight w:val="lightGray"/>
              </w:rPr>
            </w:pPr>
          </w:p>
        </w:tc>
        <w:tc>
          <w:tcPr>
            <w:tcW w:w="0" w:type="auto"/>
          </w:tcPr>
          <w:p w:rsidR="00814330" w:rsidRPr="00D838FA" w:rsidRDefault="00814330" w:rsidP="00814330">
            <w:pPr>
              <w:rPr>
                <w:rFonts w:ascii="宋体" w:eastAsia="宋体" w:hAnsi="宋体" w:cs="宋体"/>
                <w:color w:val="000000"/>
                <w:highlight w:val="lightGray"/>
              </w:rPr>
            </w:pPr>
            <w:r w:rsidRPr="00814330">
              <w:rPr>
                <w:rFonts w:ascii="宋体" w:eastAsia="宋体" w:hAnsi="宋体" w:cs="宋体" w:hint="eastAsia"/>
                <w:color w:val="000000"/>
                <w:highlight w:val="lightGray"/>
              </w:rPr>
              <w:t>Chinese</w:t>
            </w:r>
          </w:p>
        </w:tc>
        <w:tc>
          <w:tcPr>
            <w:tcW w:w="0" w:type="auto"/>
          </w:tcPr>
          <w:p w:rsidR="00814330" w:rsidRPr="00D838FA" w:rsidRDefault="00814330" w:rsidP="006919FA">
            <w:pPr>
              <w:pStyle w:val="ab"/>
              <w:ind w:left="0"/>
              <w:rPr>
                <w:highlight w:val="lightGray"/>
              </w:rPr>
            </w:pPr>
            <w:r w:rsidRPr="00814330">
              <w:rPr>
                <w:rFonts w:ascii="宋体" w:eastAsia="宋体" w:hAnsi="宋体" w:cs="宋体" w:hint="eastAsia"/>
                <w:color w:val="000000"/>
                <w:highlight w:val="lightGray"/>
              </w:rPr>
              <w:t>American</w:t>
            </w:r>
          </w:p>
        </w:tc>
        <w:tc>
          <w:tcPr>
            <w:tcW w:w="0" w:type="auto"/>
          </w:tcPr>
          <w:p w:rsidR="00814330" w:rsidRPr="00D838FA" w:rsidRDefault="00814330" w:rsidP="006919FA">
            <w:pPr>
              <w:pStyle w:val="ab"/>
              <w:ind w:left="0"/>
              <w:rPr>
                <w:highlight w:val="lightGray"/>
              </w:rPr>
            </w:pPr>
            <w:r w:rsidRPr="00814330">
              <w:rPr>
                <w:rFonts w:ascii="宋体" w:eastAsia="宋体" w:hAnsi="宋体" w:cs="宋体" w:hint="eastAsia"/>
                <w:color w:val="000000"/>
                <w:highlight w:val="lightGray"/>
              </w:rPr>
              <w:t>Japanese</w:t>
            </w:r>
          </w:p>
        </w:tc>
      </w:tr>
      <w:tr w:rsidR="00814330" w:rsidTr="00AF5588">
        <w:tc>
          <w:tcPr>
            <w:tcW w:w="0" w:type="auto"/>
          </w:tcPr>
          <w:p w:rsidR="00814330" w:rsidRDefault="00814330" w:rsidP="004D2B48">
            <w:pPr>
              <w:pStyle w:val="ab"/>
              <w:ind w:left="0"/>
            </w:pPr>
            <w:r w:rsidRPr="00814330">
              <w:rPr>
                <w:rFonts w:ascii="宋体" w:eastAsia="宋体" w:hAnsi="宋体" w:cs="宋体" w:hint="eastAsia"/>
                <w:color w:val="000000"/>
              </w:rPr>
              <w:t>L</w:t>
            </w:r>
            <w:r w:rsidR="004D2B48">
              <w:rPr>
                <w:rFonts w:ascii="宋体" w:eastAsia="宋体" w:hAnsi="宋体" w:cs="宋体" w:hint="eastAsia"/>
                <w:color w:val="000000"/>
              </w:rPr>
              <w:t>abel</w:t>
            </w:r>
            <w:r w:rsidRPr="00814330">
              <w:rPr>
                <w:rFonts w:ascii="宋体" w:eastAsia="宋体" w:hAnsi="宋体" w:cs="宋体" w:hint="eastAsia"/>
                <w:color w:val="000000"/>
              </w:rPr>
              <w:t>_Height</w:t>
            </w:r>
          </w:p>
        </w:tc>
        <w:tc>
          <w:tcPr>
            <w:tcW w:w="0" w:type="auto"/>
          </w:tcPr>
          <w:p w:rsidR="00814330" w:rsidRDefault="00814330" w:rsidP="006919FA">
            <w:pPr>
              <w:pStyle w:val="ab"/>
              <w:ind w:left="0"/>
            </w:pPr>
            <w:r w:rsidRPr="00814330">
              <w:rPr>
                <w:rFonts w:ascii="宋体" w:eastAsia="宋体" w:hAnsi="宋体" w:cs="宋体" w:hint="eastAsia"/>
                <w:color w:val="000000"/>
              </w:rPr>
              <w:t>身高</w:t>
            </w:r>
          </w:p>
        </w:tc>
        <w:tc>
          <w:tcPr>
            <w:tcW w:w="0" w:type="auto"/>
          </w:tcPr>
          <w:p w:rsidR="00814330" w:rsidRDefault="00814330" w:rsidP="006919FA">
            <w:pPr>
              <w:pStyle w:val="ab"/>
              <w:ind w:left="0"/>
            </w:pPr>
            <w:r w:rsidRPr="00814330">
              <w:rPr>
                <w:rFonts w:ascii="宋体" w:eastAsia="宋体" w:hAnsi="宋体" w:cs="宋体" w:hint="eastAsia"/>
                <w:color w:val="000000"/>
              </w:rPr>
              <w:t>Height</w:t>
            </w:r>
          </w:p>
        </w:tc>
        <w:tc>
          <w:tcPr>
            <w:tcW w:w="0" w:type="auto"/>
          </w:tcPr>
          <w:p w:rsidR="00814330" w:rsidRDefault="00814330" w:rsidP="006919FA">
            <w:pPr>
              <w:pStyle w:val="ab"/>
              <w:ind w:left="0"/>
            </w:pPr>
            <w:r w:rsidRPr="00814330">
              <w:rPr>
                <w:rFonts w:ascii="宋体" w:eastAsia="宋体" w:hAnsi="宋体" w:cs="宋体" w:hint="eastAsia"/>
                <w:color w:val="000000"/>
              </w:rPr>
              <w:t>身長</w:t>
            </w:r>
          </w:p>
        </w:tc>
      </w:tr>
      <w:tr w:rsidR="00814330" w:rsidTr="00AF5588">
        <w:tc>
          <w:tcPr>
            <w:tcW w:w="0" w:type="auto"/>
          </w:tcPr>
          <w:p w:rsidR="00814330" w:rsidRDefault="00814330" w:rsidP="004D2B48">
            <w:pPr>
              <w:pStyle w:val="ab"/>
              <w:ind w:left="0"/>
            </w:pPr>
            <w:r w:rsidRPr="00814330">
              <w:rPr>
                <w:rFonts w:ascii="宋体" w:eastAsia="宋体" w:hAnsi="宋体" w:cs="宋体" w:hint="eastAsia"/>
                <w:color w:val="000000"/>
              </w:rPr>
              <w:t>L</w:t>
            </w:r>
            <w:r w:rsidR="004D2B48">
              <w:rPr>
                <w:rFonts w:ascii="宋体" w:eastAsia="宋体" w:hAnsi="宋体" w:cs="宋体" w:hint="eastAsia"/>
                <w:color w:val="000000"/>
              </w:rPr>
              <w:t>bel</w:t>
            </w:r>
            <w:r w:rsidRPr="00814330">
              <w:rPr>
                <w:rFonts w:ascii="宋体" w:eastAsia="宋体" w:hAnsi="宋体" w:cs="宋体" w:hint="eastAsia"/>
                <w:color w:val="000000"/>
              </w:rPr>
              <w:t>_RBG</w:t>
            </w:r>
          </w:p>
        </w:tc>
        <w:tc>
          <w:tcPr>
            <w:tcW w:w="0" w:type="auto"/>
          </w:tcPr>
          <w:p w:rsidR="00814330" w:rsidRDefault="00814330" w:rsidP="006919FA">
            <w:pPr>
              <w:pStyle w:val="ab"/>
              <w:ind w:left="0"/>
            </w:pPr>
            <w:r w:rsidRPr="00814330">
              <w:rPr>
                <w:rFonts w:ascii="宋体" w:eastAsia="宋体" w:hAnsi="宋体" w:cs="宋体" w:hint="eastAsia"/>
                <w:color w:val="000000"/>
              </w:rPr>
              <w:t>红细胞</w:t>
            </w:r>
          </w:p>
        </w:tc>
        <w:tc>
          <w:tcPr>
            <w:tcW w:w="0" w:type="auto"/>
          </w:tcPr>
          <w:p w:rsidR="00814330" w:rsidRDefault="00814330" w:rsidP="006919FA">
            <w:pPr>
              <w:pStyle w:val="ab"/>
              <w:ind w:left="0"/>
            </w:pPr>
            <w:r w:rsidRPr="00814330">
              <w:rPr>
                <w:rFonts w:ascii="宋体" w:eastAsia="宋体" w:hAnsi="宋体" w:cs="宋体" w:hint="eastAsia"/>
                <w:color w:val="000000"/>
              </w:rPr>
              <w:t>RBC</w:t>
            </w:r>
          </w:p>
        </w:tc>
        <w:tc>
          <w:tcPr>
            <w:tcW w:w="0" w:type="auto"/>
          </w:tcPr>
          <w:p w:rsidR="00814330" w:rsidRDefault="00814330" w:rsidP="006919FA">
            <w:pPr>
              <w:pStyle w:val="ab"/>
              <w:ind w:left="0"/>
            </w:pPr>
            <w:r w:rsidRPr="00814330">
              <w:rPr>
                <w:rFonts w:ascii="宋体" w:eastAsia="宋体" w:hAnsi="宋体" w:cs="宋体" w:hint="eastAsia"/>
                <w:color w:val="000000"/>
              </w:rPr>
              <w:t>赤血球</w:t>
            </w:r>
          </w:p>
        </w:tc>
      </w:tr>
    </w:tbl>
    <w:p w:rsidR="00BE4438" w:rsidRDefault="00472AA0" w:rsidP="006919FA">
      <w:pPr>
        <w:pStyle w:val="ab"/>
        <w:ind w:left="360"/>
      </w:pPr>
      <w:r>
        <w:rPr>
          <w:rFonts w:hint="eastAsia"/>
        </w:rPr>
        <w:t>在初始化时候建立一个</w:t>
      </w:r>
      <w:r>
        <w:rPr>
          <w:rFonts w:hint="eastAsia"/>
        </w:rPr>
        <w:t>map</w:t>
      </w:r>
      <w:r>
        <w:rPr>
          <w:rFonts w:hint="eastAsia"/>
        </w:rPr>
        <w:t>，其中的键用</w:t>
      </w:r>
      <w:r>
        <w:rPr>
          <w:rFonts w:hint="eastAsia"/>
        </w:rPr>
        <w:t>Label</w:t>
      </w:r>
      <w:r>
        <w:rPr>
          <w:rFonts w:hint="eastAsia"/>
        </w:rPr>
        <w:t>中的宏，值用一个</w:t>
      </w:r>
      <w:r>
        <w:rPr>
          <w:rFonts w:hint="eastAsia"/>
        </w:rPr>
        <w:t>list&lt;string&gt;</w:t>
      </w:r>
      <w:r>
        <w:rPr>
          <w:rFonts w:hint="eastAsia"/>
        </w:rPr>
        <w:t>表示，再把多种语言依次压入</w:t>
      </w:r>
      <w:r>
        <w:rPr>
          <w:rFonts w:hint="eastAsia"/>
        </w:rPr>
        <w:t>list</w:t>
      </w:r>
      <w:r>
        <w:rPr>
          <w:rFonts w:hint="eastAsia"/>
        </w:rPr>
        <w:t>中。</w:t>
      </w:r>
    </w:p>
    <w:p w:rsidR="00501B6D" w:rsidRDefault="00472AA0" w:rsidP="006919FA">
      <w:pPr>
        <w:pStyle w:val="ab"/>
        <w:ind w:left="360"/>
      </w:pPr>
      <w:r>
        <w:rPr>
          <w:rFonts w:hint="eastAsia"/>
        </w:rPr>
        <w:t>例：</w:t>
      </w:r>
    </w:p>
    <w:p w:rsidR="00F008D7" w:rsidRPr="00F008D7" w:rsidRDefault="00F008D7" w:rsidP="00F008D7">
      <w:pPr>
        <w:shd w:val="clear" w:color="auto" w:fill="FFFFFF"/>
        <w:rPr>
          <w:rFonts w:ascii="Courier New" w:eastAsia="宋体" w:hAnsi="Courier New" w:cs="Courier New"/>
          <w:color w:val="804000"/>
          <w:sz w:val="20"/>
          <w:szCs w:val="20"/>
        </w:rPr>
      </w:pPr>
      <w:r w:rsidRPr="00F008D7">
        <w:rPr>
          <w:rFonts w:ascii="Courier New" w:eastAsia="宋体" w:hAnsi="Courier New" w:cs="Courier New"/>
          <w:color w:val="804000"/>
          <w:sz w:val="20"/>
          <w:szCs w:val="20"/>
        </w:rPr>
        <w:t>#define Label_Height        "Label_Height"</w:t>
      </w:r>
    </w:p>
    <w:p w:rsidR="00F008D7" w:rsidRPr="00F008D7" w:rsidRDefault="00F008D7" w:rsidP="00F008D7">
      <w:pPr>
        <w:shd w:val="clear" w:color="auto" w:fill="FFFFFF"/>
        <w:rPr>
          <w:rFonts w:ascii="Courier New" w:eastAsia="宋体" w:hAnsi="Courier New" w:cs="Courier New"/>
          <w:color w:val="000000"/>
          <w:sz w:val="20"/>
          <w:szCs w:val="20"/>
        </w:rPr>
      </w:pPr>
    </w:p>
    <w:p w:rsidR="00F008D7" w:rsidRPr="00F008D7" w:rsidRDefault="00F008D7" w:rsidP="00F008D7">
      <w:pPr>
        <w:shd w:val="clear" w:color="auto" w:fill="FFFFFF"/>
        <w:rPr>
          <w:rFonts w:ascii="Courier New" w:eastAsia="宋体" w:hAnsi="Courier New" w:cs="Courier New"/>
          <w:color w:val="000000"/>
          <w:sz w:val="20"/>
          <w:szCs w:val="20"/>
        </w:rPr>
      </w:pPr>
      <w:r w:rsidRPr="00F008D7">
        <w:rPr>
          <w:rFonts w:ascii="Courier New" w:eastAsia="宋体" w:hAnsi="Courier New" w:cs="Courier New"/>
          <w:b/>
          <w:bCs/>
          <w:color w:val="0000FF"/>
          <w:sz w:val="20"/>
          <w:szCs w:val="20"/>
        </w:rPr>
        <w:t>typedef</w:t>
      </w:r>
      <w:r w:rsidRPr="00F008D7">
        <w:rPr>
          <w:rFonts w:ascii="Courier New" w:eastAsia="宋体" w:hAnsi="Courier New" w:cs="Courier New"/>
          <w:color w:val="000000"/>
          <w:sz w:val="20"/>
          <w:szCs w:val="20"/>
        </w:rPr>
        <w:t xml:space="preserve"> map</w:t>
      </w:r>
      <w:r w:rsidRPr="00F008D7">
        <w:rPr>
          <w:rFonts w:ascii="Courier New" w:eastAsia="宋体" w:hAnsi="Courier New" w:cs="Courier New"/>
          <w:b/>
          <w:bCs/>
          <w:color w:val="000080"/>
          <w:sz w:val="20"/>
          <w:szCs w:val="20"/>
        </w:rPr>
        <w:t>&lt;</w:t>
      </w:r>
      <w:r w:rsidRPr="00F008D7">
        <w:rPr>
          <w:rFonts w:ascii="Courier New" w:eastAsia="宋体" w:hAnsi="Courier New" w:cs="Courier New"/>
          <w:color w:val="000000"/>
          <w:sz w:val="20"/>
          <w:szCs w:val="20"/>
        </w:rPr>
        <w:t>string</w:t>
      </w:r>
      <w:r w:rsidRPr="00F008D7">
        <w:rPr>
          <w:rFonts w:ascii="Courier New" w:eastAsia="宋体" w:hAnsi="Courier New" w:cs="Courier New"/>
          <w:b/>
          <w:bCs/>
          <w:color w:val="000080"/>
          <w:sz w:val="20"/>
          <w:szCs w:val="20"/>
        </w:rPr>
        <w:t>,</w:t>
      </w:r>
      <w:r w:rsidRPr="00F008D7">
        <w:rPr>
          <w:rFonts w:ascii="Courier New" w:eastAsia="宋体" w:hAnsi="Courier New" w:cs="Courier New"/>
          <w:color w:val="000000"/>
          <w:sz w:val="20"/>
          <w:szCs w:val="20"/>
        </w:rPr>
        <w:t xml:space="preserve"> list</w:t>
      </w:r>
      <w:r w:rsidRPr="00F008D7">
        <w:rPr>
          <w:rFonts w:ascii="Courier New" w:eastAsia="宋体" w:hAnsi="Courier New" w:cs="Courier New"/>
          <w:b/>
          <w:bCs/>
          <w:color w:val="000080"/>
          <w:sz w:val="20"/>
          <w:szCs w:val="20"/>
        </w:rPr>
        <w:t>&lt;</w:t>
      </w:r>
      <w:r w:rsidRPr="00F008D7">
        <w:rPr>
          <w:rFonts w:ascii="Courier New" w:eastAsia="宋体" w:hAnsi="Courier New" w:cs="Courier New"/>
          <w:color w:val="000000"/>
          <w:sz w:val="20"/>
          <w:szCs w:val="20"/>
        </w:rPr>
        <w:t>string</w:t>
      </w:r>
      <w:r w:rsidRPr="00F008D7">
        <w:rPr>
          <w:rFonts w:ascii="Courier New" w:eastAsia="宋体" w:hAnsi="Courier New" w:cs="Courier New"/>
          <w:b/>
          <w:bCs/>
          <w:color w:val="000080"/>
          <w:sz w:val="20"/>
          <w:szCs w:val="20"/>
        </w:rPr>
        <w:t>&gt;&gt;</w:t>
      </w:r>
      <w:r w:rsidRPr="00F008D7">
        <w:rPr>
          <w:rFonts w:ascii="Courier New" w:eastAsia="宋体" w:hAnsi="Courier New" w:cs="Courier New"/>
          <w:color w:val="000000"/>
          <w:sz w:val="20"/>
          <w:szCs w:val="20"/>
        </w:rPr>
        <w:t xml:space="preserve">   MULTILAN_MAP</w:t>
      </w:r>
      <w:r w:rsidRPr="00F008D7">
        <w:rPr>
          <w:rFonts w:ascii="Courier New" w:eastAsia="宋体" w:hAnsi="Courier New" w:cs="Courier New"/>
          <w:b/>
          <w:bCs/>
          <w:color w:val="000080"/>
          <w:sz w:val="20"/>
          <w:szCs w:val="20"/>
        </w:rPr>
        <w:t>;</w:t>
      </w:r>
    </w:p>
    <w:p w:rsidR="00F008D7" w:rsidRPr="00F008D7" w:rsidRDefault="00F008D7" w:rsidP="00F008D7">
      <w:pPr>
        <w:shd w:val="clear" w:color="auto" w:fill="FFFFFF"/>
        <w:rPr>
          <w:rFonts w:ascii="Courier New" w:eastAsia="宋体" w:hAnsi="Courier New" w:cs="Courier New"/>
          <w:color w:val="000000"/>
          <w:sz w:val="20"/>
          <w:szCs w:val="20"/>
        </w:rPr>
      </w:pPr>
      <w:r w:rsidRPr="00F008D7">
        <w:rPr>
          <w:rFonts w:ascii="Courier New" w:eastAsia="宋体" w:hAnsi="Courier New" w:cs="Courier New"/>
          <w:b/>
          <w:bCs/>
          <w:color w:val="0000FF"/>
          <w:sz w:val="20"/>
          <w:szCs w:val="20"/>
        </w:rPr>
        <w:t>typedef</w:t>
      </w:r>
      <w:r w:rsidRPr="00F008D7">
        <w:rPr>
          <w:rFonts w:ascii="Courier New" w:eastAsia="宋体" w:hAnsi="Courier New" w:cs="Courier New"/>
          <w:color w:val="000000"/>
          <w:sz w:val="20"/>
          <w:szCs w:val="20"/>
        </w:rPr>
        <w:t xml:space="preserve"> list</w:t>
      </w:r>
      <w:r w:rsidRPr="00F008D7">
        <w:rPr>
          <w:rFonts w:ascii="Courier New" w:eastAsia="宋体" w:hAnsi="Courier New" w:cs="Courier New"/>
          <w:b/>
          <w:bCs/>
          <w:color w:val="000080"/>
          <w:sz w:val="20"/>
          <w:szCs w:val="20"/>
        </w:rPr>
        <w:t>&lt;</w:t>
      </w:r>
      <w:r w:rsidRPr="00F008D7">
        <w:rPr>
          <w:rFonts w:ascii="Courier New" w:eastAsia="宋体" w:hAnsi="Courier New" w:cs="Courier New"/>
          <w:color w:val="000000"/>
          <w:sz w:val="20"/>
          <w:szCs w:val="20"/>
        </w:rPr>
        <w:t>string</w:t>
      </w:r>
      <w:r w:rsidRPr="00F008D7">
        <w:rPr>
          <w:rFonts w:ascii="Courier New" w:eastAsia="宋体" w:hAnsi="Courier New" w:cs="Courier New"/>
          <w:b/>
          <w:bCs/>
          <w:color w:val="000080"/>
          <w:sz w:val="20"/>
          <w:szCs w:val="20"/>
        </w:rPr>
        <w:t>&gt;</w:t>
      </w:r>
      <w:r w:rsidRPr="00F008D7">
        <w:rPr>
          <w:rFonts w:ascii="Courier New" w:eastAsia="宋体" w:hAnsi="Courier New" w:cs="Courier New"/>
          <w:color w:val="000000"/>
          <w:sz w:val="20"/>
          <w:szCs w:val="20"/>
        </w:rPr>
        <w:t xml:space="preserve">    MULTILAN_LIST</w:t>
      </w:r>
      <w:r w:rsidRPr="00F008D7">
        <w:rPr>
          <w:rFonts w:ascii="Courier New" w:eastAsia="宋体" w:hAnsi="Courier New" w:cs="Courier New"/>
          <w:b/>
          <w:bCs/>
          <w:color w:val="000080"/>
          <w:sz w:val="20"/>
          <w:szCs w:val="20"/>
        </w:rPr>
        <w:t>;</w:t>
      </w:r>
    </w:p>
    <w:p w:rsidR="00F008D7" w:rsidRPr="00F008D7" w:rsidRDefault="00F008D7" w:rsidP="00F008D7">
      <w:pPr>
        <w:shd w:val="clear" w:color="auto" w:fill="FFFFFF"/>
        <w:rPr>
          <w:rFonts w:ascii="Courier New" w:eastAsia="宋体" w:hAnsi="Courier New" w:cs="Courier New"/>
          <w:color w:val="000000"/>
          <w:sz w:val="20"/>
          <w:szCs w:val="20"/>
        </w:rPr>
      </w:pPr>
    </w:p>
    <w:p w:rsidR="00F008D7" w:rsidRPr="00F008D7" w:rsidRDefault="00F008D7" w:rsidP="00F008D7">
      <w:pPr>
        <w:shd w:val="clear" w:color="auto" w:fill="FFFFFF"/>
        <w:rPr>
          <w:rFonts w:ascii="Courier New" w:eastAsia="宋体" w:hAnsi="Courier New" w:cs="Courier New"/>
          <w:color w:val="000000"/>
          <w:sz w:val="20"/>
          <w:szCs w:val="20"/>
        </w:rPr>
      </w:pPr>
      <w:r w:rsidRPr="00F008D7">
        <w:rPr>
          <w:rFonts w:ascii="Courier New" w:eastAsia="宋体" w:hAnsi="Courier New" w:cs="Courier New"/>
          <w:color w:val="000000"/>
          <w:sz w:val="20"/>
          <w:szCs w:val="20"/>
        </w:rPr>
        <w:t>MULTILAN_MAP    g_lan_Map</w:t>
      </w:r>
      <w:r w:rsidRPr="00F008D7">
        <w:rPr>
          <w:rFonts w:ascii="Courier New" w:eastAsia="宋体" w:hAnsi="Courier New" w:cs="Courier New"/>
          <w:b/>
          <w:bCs/>
          <w:color w:val="000080"/>
          <w:sz w:val="20"/>
          <w:szCs w:val="20"/>
        </w:rPr>
        <w:t>;</w:t>
      </w:r>
    </w:p>
    <w:p w:rsidR="00F008D7" w:rsidRPr="00F008D7" w:rsidRDefault="00F008D7" w:rsidP="00F008D7">
      <w:pPr>
        <w:shd w:val="clear" w:color="auto" w:fill="FFFFFF"/>
        <w:rPr>
          <w:rFonts w:ascii="Courier New" w:eastAsia="宋体" w:hAnsi="Courier New" w:cs="Courier New"/>
          <w:color w:val="000000"/>
          <w:sz w:val="20"/>
          <w:szCs w:val="20"/>
        </w:rPr>
      </w:pPr>
      <w:r w:rsidRPr="00F008D7">
        <w:rPr>
          <w:rFonts w:ascii="Courier New" w:eastAsia="宋体" w:hAnsi="Courier New" w:cs="Courier New"/>
          <w:color w:val="000000"/>
          <w:sz w:val="20"/>
          <w:szCs w:val="20"/>
        </w:rPr>
        <w:t>MULTILAN_LIST   l_lan_list</w:t>
      </w:r>
      <w:r w:rsidRPr="00F008D7">
        <w:rPr>
          <w:rFonts w:ascii="Courier New" w:eastAsia="宋体" w:hAnsi="Courier New" w:cs="Courier New"/>
          <w:b/>
          <w:bCs/>
          <w:color w:val="000080"/>
          <w:sz w:val="20"/>
          <w:szCs w:val="20"/>
        </w:rPr>
        <w:t>;</w:t>
      </w:r>
    </w:p>
    <w:p w:rsidR="00F008D7" w:rsidRPr="00F008D7" w:rsidRDefault="00F008D7" w:rsidP="00F008D7">
      <w:pPr>
        <w:shd w:val="clear" w:color="auto" w:fill="FFFFFF"/>
        <w:rPr>
          <w:rFonts w:ascii="Courier New" w:eastAsia="宋体" w:hAnsi="Courier New" w:cs="Courier New"/>
          <w:color w:val="000000"/>
          <w:sz w:val="20"/>
          <w:szCs w:val="20"/>
        </w:rPr>
      </w:pPr>
      <w:r w:rsidRPr="00F008D7">
        <w:rPr>
          <w:rFonts w:ascii="Courier New" w:eastAsia="宋体" w:hAnsi="Courier New" w:cs="Courier New"/>
          <w:color w:val="000000"/>
          <w:sz w:val="20"/>
          <w:szCs w:val="20"/>
        </w:rPr>
        <w:t>l_lan_list</w:t>
      </w:r>
      <w:r w:rsidRPr="00F008D7">
        <w:rPr>
          <w:rFonts w:ascii="Courier New" w:eastAsia="宋体" w:hAnsi="Courier New" w:cs="Courier New"/>
          <w:b/>
          <w:bCs/>
          <w:color w:val="000080"/>
          <w:sz w:val="20"/>
          <w:szCs w:val="20"/>
        </w:rPr>
        <w:t>.</w:t>
      </w:r>
      <w:r w:rsidRPr="00F008D7">
        <w:rPr>
          <w:rFonts w:ascii="Courier New" w:eastAsia="宋体" w:hAnsi="Courier New" w:cs="Courier New"/>
          <w:color w:val="000000"/>
          <w:sz w:val="20"/>
          <w:szCs w:val="20"/>
        </w:rPr>
        <w:t>push_back</w:t>
      </w:r>
      <w:r w:rsidRPr="00F008D7">
        <w:rPr>
          <w:rFonts w:ascii="Courier New" w:eastAsia="宋体" w:hAnsi="Courier New" w:cs="Courier New"/>
          <w:b/>
          <w:bCs/>
          <w:color w:val="000080"/>
          <w:sz w:val="20"/>
          <w:szCs w:val="20"/>
        </w:rPr>
        <w:t>(</w:t>
      </w:r>
      <w:r w:rsidRPr="00F008D7">
        <w:rPr>
          <w:rFonts w:ascii="Courier New" w:eastAsia="宋体" w:hAnsi="Courier New" w:cs="Courier New"/>
          <w:color w:val="808080"/>
          <w:sz w:val="20"/>
          <w:szCs w:val="20"/>
        </w:rPr>
        <w:t>"</w:t>
      </w:r>
      <w:r w:rsidRPr="00F008D7">
        <w:rPr>
          <w:rFonts w:ascii="Courier New" w:eastAsia="宋体" w:hAnsi="Courier New" w:cs="Courier New"/>
          <w:color w:val="808080"/>
          <w:sz w:val="20"/>
          <w:szCs w:val="20"/>
        </w:rPr>
        <w:t>身高</w:t>
      </w:r>
      <w:r w:rsidRPr="00F008D7">
        <w:rPr>
          <w:rFonts w:ascii="Courier New" w:eastAsia="宋体" w:hAnsi="Courier New" w:cs="Courier New"/>
          <w:color w:val="808080"/>
          <w:sz w:val="20"/>
          <w:szCs w:val="20"/>
        </w:rPr>
        <w:t>"</w:t>
      </w:r>
      <w:r w:rsidRPr="00F008D7">
        <w:rPr>
          <w:rFonts w:ascii="Courier New" w:eastAsia="宋体" w:hAnsi="Courier New" w:cs="Courier New"/>
          <w:b/>
          <w:bCs/>
          <w:color w:val="000080"/>
          <w:sz w:val="20"/>
          <w:szCs w:val="20"/>
        </w:rPr>
        <w:t>);</w:t>
      </w:r>
    </w:p>
    <w:p w:rsidR="00F008D7" w:rsidRPr="00F008D7" w:rsidRDefault="00F008D7" w:rsidP="00F008D7">
      <w:pPr>
        <w:shd w:val="clear" w:color="auto" w:fill="FFFFFF"/>
        <w:rPr>
          <w:rFonts w:ascii="Courier New" w:eastAsia="宋体" w:hAnsi="Courier New" w:cs="Courier New"/>
          <w:color w:val="000000"/>
          <w:sz w:val="20"/>
          <w:szCs w:val="20"/>
        </w:rPr>
      </w:pPr>
      <w:r w:rsidRPr="00F008D7">
        <w:rPr>
          <w:rFonts w:ascii="Courier New" w:eastAsia="宋体" w:hAnsi="Courier New" w:cs="Courier New"/>
          <w:color w:val="000000"/>
          <w:sz w:val="20"/>
          <w:szCs w:val="20"/>
        </w:rPr>
        <w:t>l_lan_list</w:t>
      </w:r>
      <w:r w:rsidRPr="00F008D7">
        <w:rPr>
          <w:rFonts w:ascii="Courier New" w:eastAsia="宋体" w:hAnsi="Courier New" w:cs="Courier New"/>
          <w:b/>
          <w:bCs/>
          <w:color w:val="000080"/>
          <w:sz w:val="20"/>
          <w:szCs w:val="20"/>
        </w:rPr>
        <w:t>.</w:t>
      </w:r>
      <w:r w:rsidRPr="00F008D7">
        <w:rPr>
          <w:rFonts w:ascii="Courier New" w:eastAsia="宋体" w:hAnsi="Courier New" w:cs="Courier New"/>
          <w:color w:val="000000"/>
          <w:sz w:val="20"/>
          <w:szCs w:val="20"/>
        </w:rPr>
        <w:t>push_back</w:t>
      </w:r>
      <w:r w:rsidRPr="00F008D7">
        <w:rPr>
          <w:rFonts w:ascii="Courier New" w:eastAsia="宋体" w:hAnsi="Courier New" w:cs="Courier New"/>
          <w:b/>
          <w:bCs/>
          <w:color w:val="000080"/>
          <w:sz w:val="20"/>
          <w:szCs w:val="20"/>
        </w:rPr>
        <w:t>(</w:t>
      </w:r>
      <w:r w:rsidRPr="00F008D7">
        <w:rPr>
          <w:rFonts w:ascii="Courier New" w:eastAsia="宋体" w:hAnsi="Courier New" w:cs="Courier New"/>
          <w:color w:val="808080"/>
          <w:sz w:val="20"/>
          <w:szCs w:val="20"/>
        </w:rPr>
        <w:t>"weight"</w:t>
      </w:r>
      <w:r w:rsidRPr="00F008D7">
        <w:rPr>
          <w:rFonts w:ascii="Courier New" w:eastAsia="宋体" w:hAnsi="Courier New" w:cs="Courier New"/>
          <w:b/>
          <w:bCs/>
          <w:color w:val="000080"/>
          <w:sz w:val="20"/>
          <w:szCs w:val="20"/>
        </w:rPr>
        <w:t>);</w:t>
      </w:r>
    </w:p>
    <w:p w:rsidR="00F008D7" w:rsidRPr="00F008D7" w:rsidRDefault="00F008D7" w:rsidP="00F008D7">
      <w:pPr>
        <w:shd w:val="clear" w:color="auto" w:fill="FFFFFF"/>
        <w:rPr>
          <w:rFonts w:ascii="Courier New" w:eastAsia="宋体" w:hAnsi="Courier New" w:cs="Courier New"/>
          <w:color w:val="000000"/>
          <w:sz w:val="20"/>
          <w:szCs w:val="20"/>
        </w:rPr>
      </w:pPr>
      <w:r w:rsidRPr="00F008D7">
        <w:rPr>
          <w:rFonts w:ascii="Courier New" w:eastAsia="宋体" w:hAnsi="Courier New" w:cs="Courier New"/>
          <w:color w:val="000000"/>
          <w:sz w:val="20"/>
          <w:szCs w:val="20"/>
        </w:rPr>
        <w:t>l_lan_list</w:t>
      </w:r>
      <w:r w:rsidRPr="00F008D7">
        <w:rPr>
          <w:rFonts w:ascii="Courier New" w:eastAsia="宋体" w:hAnsi="Courier New" w:cs="Courier New"/>
          <w:b/>
          <w:bCs/>
          <w:color w:val="000080"/>
          <w:sz w:val="20"/>
          <w:szCs w:val="20"/>
        </w:rPr>
        <w:t>.</w:t>
      </w:r>
      <w:r w:rsidRPr="00F008D7">
        <w:rPr>
          <w:rFonts w:ascii="Courier New" w:eastAsia="宋体" w:hAnsi="Courier New" w:cs="Courier New"/>
          <w:color w:val="000000"/>
          <w:sz w:val="20"/>
          <w:szCs w:val="20"/>
        </w:rPr>
        <w:t>push_back</w:t>
      </w:r>
      <w:r w:rsidRPr="00F008D7">
        <w:rPr>
          <w:rFonts w:ascii="Courier New" w:eastAsia="宋体" w:hAnsi="Courier New" w:cs="Courier New"/>
          <w:b/>
          <w:bCs/>
          <w:color w:val="000080"/>
          <w:sz w:val="20"/>
          <w:szCs w:val="20"/>
        </w:rPr>
        <w:t>(</w:t>
      </w:r>
      <w:r w:rsidRPr="00F008D7">
        <w:rPr>
          <w:rFonts w:ascii="Courier New" w:eastAsia="宋体" w:hAnsi="Courier New" w:cs="Courier New"/>
          <w:color w:val="808080"/>
          <w:sz w:val="20"/>
          <w:szCs w:val="20"/>
        </w:rPr>
        <w:t>"</w:t>
      </w:r>
      <w:r w:rsidRPr="00F008D7">
        <w:rPr>
          <w:rFonts w:ascii="Courier New" w:eastAsia="宋体" w:hAnsi="Courier New" w:cs="Courier New"/>
          <w:color w:val="808080"/>
          <w:sz w:val="20"/>
          <w:szCs w:val="20"/>
        </w:rPr>
        <w:t>身長</w:t>
      </w:r>
      <w:r w:rsidRPr="00F008D7">
        <w:rPr>
          <w:rFonts w:ascii="Courier New" w:eastAsia="宋体" w:hAnsi="Courier New" w:cs="Courier New"/>
          <w:color w:val="808080"/>
          <w:sz w:val="20"/>
          <w:szCs w:val="20"/>
        </w:rPr>
        <w:t>"</w:t>
      </w:r>
      <w:r w:rsidRPr="00F008D7">
        <w:rPr>
          <w:rFonts w:ascii="Courier New" w:eastAsia="宋体" w:hAnsi="Courier New" w:cs="Courier New"/>
          <w:b/>
          <w:bCs/>
          <w:color w:val="000080"/>
          <w:sz w:val="20"/>
          <w:szCs w:val="20"/>
        </w:rPr>
        <w:t>);</w:t>
      </w:r>
    </w:p>
    <w:p w:rsidR="00F008D7" w:rsidRPr="00F008D7" w:rsidRDefault="00F008D7" w:rsidP="00F008D7">
      <w:pPr>
        <w:shd w:val="clear" w:color="auto" w:fill="FFFFFF"/>
        <w:rPr>
          <w:rFonts w:ascii="Courier New" w:eastAsia="宋体" w:hAnsi="Courier New" w:cs="Courier New"/>
          <w:color w:val="000000"/>
          <w:sz w:val="20"/>
          <w:szCs w:val="20"/>
        </w:rPr>
      </w:pPr>
    </w:p>
    <w:p w:rsidR="00F008D7" w:rsidRPr="00F008D7" w:rsidRDefault="00F008D7" w:rsidP="00F008D7">
      <w:pPr>
        <w:shd w:val="clear" w:color="auto" w:fill="FFFFFF"/>
        <w:rPr>
          <w:rFonts w:ascii="宋体" w:eastAsia="宋体" w:hAnsi="宋体" w:cs="宋体"/>
          <w:sz w:val="24"/>
          <w:szCs w:val="24"/>
        </w:rPr>
      </w:pPr>
      <w:r w:rsidRPr="00F008D7">
        <w:rPr>
          <w:rFonts w:ascii="Courier New" w:eastAsia="宋体" w:hAnsi="Courier New" w:cs="Courier New"/>
          <w:color w:val="000000"/>
          <w:sz w:val="20"/>
          <w:szCs w:val="20"/>
        </w:rPr>
        <w:t>g_lan_map</w:t>
      </w:r>
      <w:r w:rsidRPr="00F008D7">
        <w:rPr>
          <w:rFonts w:ascii="Courier New" w:eastAsia="宋体" w:hAnsi="Courier New" w:cs="Courier New"/>
          <w:b/>
          <w:bCs/>
          <w:color w:val="000080"/>
          <w:sz w:val="20"/>
          <w:szCs w:val="20"/>
        </w:rPr>
        <w:t>.</w:t>
      </w:r>
      <w:r w:rsidRPr="00F008D7">
        <w:rPr>
          <w:rFonts w:ascii="Courier New" w:eastAsia="宋体" w:hAnsi="Courier New" w:cs="Courier New"/>
          <w:color w:val="000000"/>
          <w:sz w:val="20"/>
          <w:szCs w:val="20"/>
        </w:rPr>
        <w:t>insert</w:t>
      </w:r>
      <w:r w:rsidRPr="00F008D7">
        <w:rPr>
          <w:rFonts w:ascii="Courier New" w:eastAsia="宋体" w:hAnsi="Courier New" w:cs="Courier New"/>
          <w:b/>
          <w:bCs/>
          <w:color w:val="000080"/>
          <w:sz w:val="20"/>
          <w:szCs w:val="20"/>
        </w:rPr>
        <w:t>(</w:t>
      </w:r>
      <w:r w:rsidRPr="00F008D7">
        <w:rPr>
          <w:rFonts w:ascii="Courier New" w:eastAsia="宋体" w:hAnsi="Courier New" w:cs="Courier New"/>
          <w:color w:val="000000"/>
          <w:sz w:val="20"/>
          <w:szCs w:val="20"/>
        </w:rPr>
        <w:t>Label_Height</w:t>
      </w:r>
      <w:r w:rsidRPr="00F008D7">
        <w:rPr>
          <w:rFonts w:ascii="Courier New" w:eastAsia="宋体" w:hAnsi="Courier New" w:cs="Courier New"/>
          <w:b/>
          <w:bCs/>
          <w:color w:val="000080"/>
          <w:sz w:val="20"/>
          <w:szCs w:val="20"/>
        </w:rPr>
        <w:t>,</w:t>
      </w:r>
      <w:r w:rsidRPr="00F008D7">
        <w:rPr>
          <w:rFonts w:ascii="Courier New" w:eastAsia="宋体" w:hAnsi="Courier New" w:cs="Courier New"/>
          <w:color w:val="000000"/>
          <w:sz w:val="20"/>
          <w:szCs w:val="20"/>
        </w:rPr>
        <w:t xml:space="preserve"> l_lan_list</w:t>
      </w:r>
      <w:r w:rsidRPr="00F008D7">
        <w:rPr>
          <w:rFonts w:ascii="Courier New" w:eastAsia="宋体" w:hAnsi="Courier New" w:cs="Courier New"/>
          <w:b/>
          <w:bCs/>
          <w:color w:val="000080"/>
          <w:sz w:val="20"/>
          <w:szCs w:val="20"/>
        </w:rPr>
        <w:t>);</w:t>
      </w:r>
    </w:p>
    <w:p w:rsidR="006919FA" w:rsidRDefault="00EF58D2" w:rsidP="00EF58D2">
      <w:r>
        <w:rPr>
          <w:rFonts w:hint="eastAsia"/>
        </w:rPr>
        <w:tab/>
      </w:r>
      <w:r>
        <w:rPr>
          <w:rFonts w:hint="eastAsia"/>
        </w:rPr>
        <w:t>在初始化时就形成了一张多语言的</w:t>
      </w:r>
      <w:r>
        <w:rPr>
          <w:rFonts w:hint="eastAsia"/>
        </w:rPr>
        <w:t>map</w:t>
      </w:r>
      <w:r>
        <w:rPr>
          <w:rFonts w:hint="eastAsia"/>
        </w:rPr>
        <w:t>表。</w:t>
      </w:r>
    </w:p>
    <w:p w:rsidR="00EF58D2" w:rsidRDefault="00EF58D2" w:rsidP="00EF58D2">
      <w:r>
        <w:rPr>
          <w:rFonts w:hint="eastAsia"/>
        </w:rPr>
        <w:tab/>
      </w:r>
      <w:r>
        <w:rPr>
          <w:rFonts w:hint="eastAsia"/>
        </w:rPr>
        <w:t>每个界面在初始化的时候都要根据当前的语言选择去</w:t>
      </w:r>
      <w:r>
        <w:rPr>
          <w:rFonts w:hint="eastAsia"/>
        </w:rPr>
        <w:t>map</w:t>
      </w:r>
      <w:r>
        <w:rPr>
          <w:rFonts w:hint="eastAsia"/>
        </w:rPr>
        <w:t>表中取出对应的语言填充到每个界面的这些标签描述上去。</w:t>
      </w:r>
    </w:p>
    <w:p w:rsidR="004D610E" w:rsidRDefault="0013378A" w:rsidP="00EF58D2">
      <w:r>
        <w:rPr>
          <w:rFonts w:hint="eastAsia"/>
        </w:rPr>
        <w:tab/>
      </w:r>
      <w:r>
        <w:rPr>
          <w:rFonts w:hint="eastAsia"/>
        </w:rPr>
        <w:t>例：</w:t>
      </w:r>
    </w:p>
    <w:p w:rsidR="00C42069" w:rsidRPr="00C42069" w:rsidRDefault="00C42069" w:rsidP="00C42069">
      <w:pPr>
        <w:shd w:val="clear" w:color="auto" w:fill="FFFFFF"/>
        <w:rPr>
          <w:rFonts w:ascii="Courier New" w:eastAsia="宋体" w:hAnsi="Courier New" w:cs="Courier New"/>
          <w:color w:val="000000"/>
          <w:sz w:val="20"/>
          <w:szCs w:val="20"/>
        </w:rPr>
      </w:pPr>
      <w:r w:rsidRPr="00C42069">
        <w:rPr>
          <w:rFonts w:ascii="Courier New" w:eastAsia="宋体" w:hAnsi="Courier New" w:cs="Courier New"/>
          <w:color w:val="000000"/>
          <w:sz w:val="20"/>
          <w:szCs w:val="20"/>
        </w:rPr>
        <w:t>MULTILAN_MAP</w:t>
      </w:r>
      <w:r w:rsidRPr="00C42069">
        <w:rPr>
          <w:rFonts w:ascii="Courier New" w:eastAsia="宋体" w:hAnsi="Courier New" w:cs="Courier New"/>
          <w:b/>
          <w:bCs/>
          <w:color w:val="000080"/>
          <w:sz w:val="20"/>
          <w:szCs w:val="20"/>
        </w:rPr>
        <w:t>::</w:t>
      </w:r>
      <w:r w:rsidRPr="00C42069">
        <w:rPr>
          <w:rFonts w:ascii="Courier New" w:eastAsia="宋体" w:hAnsi="Courier New" w:cs="Courier New"/>
          <w:color w:val="000000"/>
          <w:sz w:val="20"/>
          <w:szCs w:val="20"/>
        </w:rPr>
        <w:t>iterator l_map_iter</w:t>
      </w:r>
      <w:r w:rsidRPr="00C42069">
        <w:rPr>
          <w:rFonts w:ascii="Courier New" w:eastAsia="宋体" w:hAnsi="Courier New" w:cs="Courier New"/>
          <w:b/>
          <w:bCs/>
          <w:color w:val="000080"/>
          <w:sz w:val="20"/>
          <w:szCs w:val="20"/>
        </w:rPr>
        <w:t>;</w:t>
      </w:r>
    </w:p>
    <w:p w:rsidR="00C42069" w:rsidRPr="00C42069" w:rsidRDefault="00C42069" w:rsidP="00C42069">
      <w:pPr>
        <w:shd w:val="clear" w:color="auto" w:fill="FFFFFF"/>
        <w:rPr>
          <w:rFonts w:ascii="Courier New" w:eastAsia="宋体" w:hAnsi="Courier New" w:cs="Courier New"/>
          <w:color w:val="000000"/>
          <w:sz w:val="20"/>
          <w:szCs w:val="20"/>
        </w:rPr>
      </w:pPr>
      <w:r w:rsidRPr="00C42069">
        <w:rPr>
          <w:rFonts w:ascii="Courier New" w:eastAsia="宋体" w:hAnsi="Courier New" w:cs="Courier New"/>
          <w:color w:val="000000"/>
          <w:sz w:val="20"/>
          <w:szCs w:val="20"/>
        </w:rPr>
        <w:t>MULTILAN_LIST</w:t>
      </w:r>
      <w:r w:rsidRPr="00C42069">
        <w:rPr>
          <w:rFonts w:ascii="Courier New" w:eastAsia="宋体" w:hAnsi="Courier New" w:cs="Courier New"/>
          <w:b/>
          <w:bCs/>
          <w:color w:val="000080"/>
          <w:sz w:val="20"/>
          <w:szCs w:val="20"/>
        </w:rPr>
        <w:t>::</w:t>
      </w:r>
      <w:r w:rsidRPr="00C42069">
        <w:rPr>
          <w:rFonts w:ascii="Courier New" w:eastAsia="宋体" w:hAnsi="Courier New" w:cs="Courier New"/>
          <w:color w:val="000000"/>
          <w:sz w:val="20"/>
          <w:szCs w:val="20"/>
        </w:rPr>
        <w:t>iterator l_list_iter</w:t>
      </w:r>
      <w:r w:rsidRPr="00C42069">
        <w:rPr>
          <w:rFonts w:ascii="Courier New" w:eastAsia="宋体" w:hAnsi="Courier New" w:cs="Courier New"/>
          <w:b/>
          <w:bCs/>
          <w:color w:val="000080"/>
          <w:sz w:val="20"/>
          <w:szCs w:val="20"/>
        </w:rPr>
        <w:t>;</w:t>
      </w:r>
    </w:p>
    <w:p w:rsidR="00C42069" w:rsidRPr="00C42069" w:rsidRDefault="00C42069" w:rsidP="00C42069">
      <w:pPr>
        <w:shd w:val="clear" w:color="auto" w:fill="FFFFFF"/>
        <w:rPr>
          <w:rFonts w:ascii="Courier New" w:eastAsia="宋体" w:hAnsi="Courier New" w:cs="Courier New"/>
          <w:color w:val="000000"/>
          <w:sz w:val="20"/>
          <w:szCs w:val="20"/>
        </w:rPr>
      </w:pPr>
      <w:r w:rsidRPr="00C42069">
        <w:rPr>
          <w:rFonts w:ascii="Courier New" w:eastAsia="宋体" w:hAnsi="Courier New" w:cs="Courier New"/>
          <w:color w:val="000000"/>
          <w:sz w:val="20"/>
          <w:szCs w:val="20"/>
        </w:rPr>
        <w:t>CString l_str_eng</w:t>
      </w:r>
      <w:r w:rsidRPr="00C42069">
        <w:rPr>
          <w:rFonts w:ascii="Courier New" w:eastAsia="宋体" w:hAnsi="Courier New" w:cs="Courier New"/>
          <w:b/>
          <w:bCs/>
          <w:color w:val="000080"/>
          <w:sz w:val="20"/>
          <w:szCs w:val="20"/>
        </w:rPr>
        <w:t>;</w:t>
      </w:r>
    </w:p>
    <w:p w:rsidR="00C42069" w:rsidRPr="00C42069" w:rsidRDefault="00C42069" w:rsidP="00C42069">
      <w:pPr>
        <w:shd w:val="clear" w:color="auto" w:fill="FFFFFF"/>
        <w:rPr>
          <w:rFonts w:ascii="Courier New" w:eastAsia="宋体" w:hAnsi="Courier New" w:cs="Courier New"/>
          <w:color w:val="000000"/>
          <w:sz w:val="20"/>
          <w:szCs w:val="20"/>
        </w:rPr>
      </w:pPr>
    </w:p>
    <w:p w:rsidR="00C42069" w:rsidRPr="00C42069" w:rsidRDefault="00C42069" w:rsidP="00C42069">
      <w:pPr>
        <w:shd w:val="clear" w:color="auto" w:fill="FFFFFF"/>
        <w:rPr>
          <w:rFonts w:ascii="Courier New" w:eastAsia="宋体" w:hAnsi="Courier New" w:cs="Courier New"/>
          <w:color w:val="000000"/>
          <w:sz w:val="20"/>
          <w:szCs w:val="20"/>
        </w:rPr>
      </w:pPr>
      <w:r w:rsidRPr="00C42069">
        <w:rPr>
          <w:rFonts w:ascii="Courier New" w:eastAsia="宋体" w:hAnsi="Courier New" w:cs="Courier New"/>
          <w:color w:val="000000"/>
          <w:sz w:val="20"/>
          <w:szCs w:val="20"/>
        </w:rPr>
        <w:t xml:space="preserve">l_map_iter </w:t>
      </w:r>
      <w:r w:rsidRPr="00C42069">
        <w:rPr>
          <w:rFonts w:ascii="Courier New" w:eastAsia="宋体" w:hAnsi="Courier New" w:cs="Courier New"/>
          <w:b/>
          <w:bCs/>
          <w:color w:val="000080"/>
          <w:sz w:val="20"/>
          <w:szCs w:val="20"/>
        </w:rPr>
        <w:t>=</w:t>
      </w:r>
      <w:r w:rsidRPr="00C42069">
        <w:rPr>
          <w:rFonts w:ascii="Courier New" w:eastAsia="宋体" w:hAnsi="Courier New" w:cs="Courier New"/>
          <w:color w:val="000000"/>
          <w:sz w:val="20"/>
          <w:szCs w:val="20"/>
        </w:rPr>
        <w:t xml:space="preserve"> g_lan_map</w:t>
      </w:r>
      <w:r w:rsidRPr="00C42069">
        <w:rPr>
          <w:rFonts w:ascii="Courier New" w:eastAsia="宋体" w:hAnsi="Courier New" w:cs="Courier New"/>
          <w:b/>
          <w:bCs/>
          <w:color w:val="000080"/>
          <w:sz w:val="20"/>
          <w:szCs w:val="20"/>
        </w:rPr>
        <w:t>.</w:t>
      </w:r>
      <w:r w:rsidRPr="00C42069">
        <w:rPr>
          <w:rFonts w:ascii="Courier New" w:eastAsia="宋体" w:hAnsi="Courier New" w:cs="Courier New"/>
          <w:color w:val="000000"/>
          <w:sz w:val="20"/>
          <w:szCs w:val="20"/>
        </w:rPr>
        <w:t>find</w:t>
      </w:r>
      <w:r w:rsidRPr="00C42069">
        <w:rPr>
          <w:rFonts w:ascii="Courier New" w:eastAsia="宋体" w:hAnsi="Courier New" w:cs="Courier New"/>
          <w:b/>
          <w:bCs/>
          <w:color w:val="000080"/>
          <w:sz w:val="20"/>
          <w:szCs w:val="20"/>
        </w:rPr>
        <w:t>(</w:t>
      </w:r>
      <w:r w:rsidRPr="00C42069">
        <w:rPr>
          <w:rFonts w:ascii="Courier New" w:eastAsia="宋体" w:hAnsi="Courier New" w:cs="Courier New"/>
          <w:color w:val="000000"/>
          <w:sz w:val="20"/>
          <w:szCs w:val="20"/>
        </w:rPr>
        <w:t>Label_Height</w:t>
      </w:r>
      <w:r w:rsidRPr="00C42069">
        <w:rPr>
          <w:rFonts w:ascii="Courier New" w:eastAsia="宋体" w:hAnsi="Courier New" w:cs="Courier New"/>
          <w:b/>
          <w:bCs/>
          <w:color w:val="000080"/>
          <w:sz w:val="20"/>
          <w:szCs w:val="20"/>
        </w:rPr>
        <w:t>);</w:t>
      </w:r>
    </w:p>
    <w:p w:rsidR="00C42069" w:rsidRPr="00C42069" w:rsidRDefault="00C42069" w:rsidP="00C42069">
      <w:pPr>
        <w:shd w:val="clear" w:color="auto" w:fill="FFFFFF"/>
        <w:rPr>
          <w:rFonts w:ascii="Courier New" w:eastAsia="宋体" w:hAnsi="Courier New" w:cs="Courier New"/>
          <w:color w:val="000000"/>
          <w:sz w:val="20"/>
          <w:szCs w:val="20"/>
        </w:rPr>
      </w:pPr>
      <w:r w:rsidRPr="00C42069">
        <w:rPr>
          <w:rFonts w:ascii="Courier New" w:eastAsia="宋体" w:hAnsi="Courier New" w:cs="Courier New"/>
          <w:b/>
          <w:bCs/>
          <w:color w:val="0000FF"/>
          <w:sz w:val="20"/>
          <w:szCs w:val="20"/>
        </w:rPr>
        <w:t>if</w:t>
      </w:r>
      <w:r w:rsidRPr="00C42069">
        <w:rPr>
          <w:rFonts w:ascii="Courier New" w:eastAsia="宋体" w:hAnsi="Courier New" w:cs="Courier New"/>
          <w:b/>
          <w:bCs/>
          <w:color w:val="000080"/>
          <w:sz w:val="20"/>
          <w:szCs w:val="20"/>
        </w:rPr>
        <w:t>(</w:t>
      </w:r>
      <w:r w:rsidRPr="00C42069">
        <w:rPr>
          <w:rFonts w:ascii="Courier New" w:eastAsia="宋体" w:hAnsi="Courier New" w:cs="Courier New"/>
          <w:color w:val="000000"/>
          <w:sz w:val="20"/>
          <w:szCs w:val="20"/>
        </w:rPr>
        <w:t>l_map_iter</w:t>
      </w:r>
      <w:r w:rsidRPr="00C42069">
        <w:rPr>
          <w:rFonts w:ascii="Courier New" w:eastAsia="宋体" w:hAnsi="Courier New" w:cs="Courier New"/>
          <w:b/>
          <w:bCs/>
          <w:color w:val="000080"/>
          <w:sz w:val="20"/>
          <w:szCs w:val="20"/>
        </w:rPr>
        <w:t>!=</w:t>
      </w:r>
      <w:r w:rsidRPr="00C42069">
        <w:rPr>
          <w:rFonts w:ascii="Courier New" w:eastAsia="宋体" w:hAnsi="Courier New" w:cs="Courier New"/>
          <w:color w:val="000000"/>
          <w:sz w:val="20"/>
          <w:szCs w:val="20"/>
        </w:rPr>
        <w:t>g_lan_map</w:t>
      </w:r>
      <w:r w:rsidRPr="00C42069">
        <w:rPr>
          <w:rFonts w:ascii="Courier New" w:eastAsia="宋体" w:hAnsi="Courier New" w:cs="Courier New"/>
          <w:b/>
          <w:bCs/>
          <w:color w:val="000080"/>
          <w:sz w:val="20"/>
          <w:szCs w:val="20"/>
        </w:rPr>
        <w:t>.</w:t>
      </w:r>
      <w:r w:rsidRPr="00C42069">
        <w:rPr>
          <w:rFonts w:ascii="Courier New" w:eastAsia="宋体" w:hAnsi="Courier New" w:cs="Courier New"/>
          <w:color w:val="000000"/>
          <w:sz w:val="20"/>
          <w:szCs w:val="20"/>
        </w:rPr>
        <w:t>end</w:t>
      </w:r>
      <w:r w:rsidRPr="00C42069">
        <w:rPr>
          <w:rFonts w:ascii="Courier New" w:eastAsia="宋体" w:hAnsi="Courier New" w:cs="Courier New"/>
          <w:b/>
          <w:bCs/>
          <w:color w:val="000080"/>
          <w:sz w:val="20"/>
          <w:szCs w:val="20"/>
        </w:rPr>
        <w:t>())</w:t>
      </w:r>
    </w:p>
    <w:p w:rsidR="00C42069" w:rsidRPr="00C42069" w:rsidRDefault="00C42069" w:rsidP="00C42069">
      <w:pPr>
        <w:shd w:val="clear" w:color="auto" w:fill="FFFFFF"/>
        <w:rPr>
          <w:rFonts w:ascii="Courier New" w:eastAsia="宋体" w:hAnsi="Courier New" w:cs="Courier New"/>
          <w:color w:val="000000"/>
          <w:sz w:val="20"/>
          <w:szCs w:val="20"/>
        </w:rPr>
      </w:pPr>
      <w:r w:rsidRPr="00C42069">
        <w:rPr>
          <w:rFonts w:ascii="Courier New" w:eastAsia="宋体" w:hAnsi="Courier New" w:cs="Courier New"/>
          <w:b/>
          <w:bCs/>
          <w:color w:val="000080"/>
          <w:sz w:val="20"/>
          <w:szCs w:val="20"/>
        </w:rPr>
        <w:lastRenderedPageBreak/>
        <w:t>{</w:t>
      </w:r>
    </w:p>
    <w:p w:rsidR="00C42069" w:rsidRPr="00C42069" w:rsidRDefault="00C42069" w:rsidP="00C42069">
      <w:pPr>
        <w:shd w:val="clear" w:color="auto" w:fill="FFFFFF"/>
        <w:rPr>
          <w:rFonts w:ascii="Courier New" w:eastAsia="宋体" w:hAnsi="Courier New" w:cs="Courier New"/>
          <w:color w:val="000000"/>
          <w:sz w:val="20"/>
          <w:szCs w:val="20"/>
        </w:rPr>
      </w:pPr>
      <w:r w:rsidRPr="00C42069">
        <w:rPr>
          <w:rFonts w:ascii="Courier New" w:eastAsia="宋体" w:hAnsi="Courier New" w:cs="Courier New"/>
          <w:color w:val="000000"/>
          <w:sz w:val="20"/>
          <w:szCs w:val="20"/>
        </w:rPr>
        <w:t xml:space="preserve">    l_list_iter </w:t>
      </w:r>
      <w:r w:rsidRPr="00C42069">
        <w:rPr>
          <w:rFonts w:ascii="Courier New" w:eastAsia="宋体" w:hAnsi="Courier New" w:cs="Courier New"/>
          <w:b/>
          <w:bCs/>
          <w:color w:val="000080"/>
          <w:sz w:val="20"/>
          <w:szCs w:val="20"/>
        </w:rPr>
        <w:t>=(*</w:t>
      </w:r>
      <w:r w:rsidRPr="00C42069">
        <w:rPr>
          <w:rFonts w:ascii="Courier New" w:eastAsia="宋体" w:hAnsi="Courier New" w:cs="Courier New"/>
          <w:color w:val="000000"/>
          <w:sz w:val="20"/>
          <w:szCs w:val="20"/>
        </w:rPr>
        <w:t>l_map_iter</w:t>
      </w:r>
      <w:r w:rsidRPr="00C42069">
        <w:rPr>
          <w:rFonts w:ascii="Courier New" w:eastAsia="宋体" w:hAnsi="Courier New" w:cs="Courier New"/>
          <w:b/>
          <w:bCs/>
          <w:color w:val="000080"/>
          <w:sz w:val="20"/>
          <w:szCs w:val="20"/>
        </w:rPr>
        <w:t>).</w:t>
      </w:r>
      <w:r w:rsidRPr="00C42069">
        <w:rPr>
          <w:rFonts w:ascii="Courier New" w:eastAsia="宋体" w:hAnsi="Courier New" w:cs="Courier New"/>
          <w:color w:val="000000"/>
          <w:sz w:val="20"/>
          <w:szCs w:val="20"/>
        </w:rPr>
        <w:t>second</w:t>
      </w:r>
      <w:r w:rsidRPr="00C42069">
        <w:rPr>
          <w:rFonts w:ascii="Courier New" w:eastAsia="宋体" w:hAnsi="Courier New" w:cs="Courier New"/>
          <w:b/>
          <w:bCs/>
          <w:color w:val="000080"/>
          <w:sz w:val="20"/>
          <w:szCs w:val="20"/>
        </w:rPr>
        <w:t>.</w:t>
      </w:r>
      <w:r w:rsidRPr="00C42069">
        <w:rPr>
          <w:rFonts w:ascii="Courier New" w:eastAsia="宋体" w:hAnsi="Courier New" w:cs="Courier New"/>
          <w:color w:val="000000"/>
          <w:sz w:val="20"/>
          <w:szCs w:val="20"/>
        </w:rPr>
        <w:t>begin</w:t>
      </w:r>
      <w:r w:rsidRPr="00C42069">
        <w:rPr>
          <w:rFonts w:ascii="Courier New" w:eastAsia="宋体" w:hAnsi="Courier New" w:cs="Courier New"/>
          <w:b/>
          <w:bCs/>
          <w:color w:val="000080"/>
          <w:sz w:val="20"/>
          <w:szCs w:val="20"/>
        </w:rPr>
        <w:t>();</w:t>
      </w:r>
    </w:p>
    <w:p w:rsidR="00C42069" w:rsidRPr="00C42069" w:rsidRDefault="00C42069" w:rsidP="00C42069">
      <w:pPr>
        <w:shd w:val="clear" w:color="auto" w:fill="FFFFFF"/>
        <w:rPr>
          <w:rFonts w:ascii="Courier New" w:eastAsia="宋体" w:hAnsi="Courier New" w:cs="Courier New"/>
          <w:color w:val="000000"/>
          <w:sz w:val="20"/>
          <w:szCs w:val="20"/>
        </w:rPr>
      </w:pPr>
      <w:r w:rsidRPr="00C42069">
        <w:rPr>
          <w:rFonts w:ascii="Courier New" w:eastAsia="宋体" w:hAnsi="Courier New" w:cs="Courier New"/>
          <w:color w:val="000000"/>
          <w:sz w:val="20"/>
          <w:szCs w:val="20"/>
        </w:rPr>
        <w:t xml:space="preserve">    l_str_eng </w:t>
      </w:r>
      <w:r w:rsidRPr="00C42069">
        <w:rPr>
          <w:rFonts w:ascii="Courier New" w:eastAsia="宋体" w:hAnsi="Courier New" w:cs="Courier New"/>
          <w:b/>
          <w:bCs/>
          <w:color w:val="000080"/>
          <w:sz w:val="20"/>
          <w:szCs w:val="20"/>
        </w:rPr>
        <w:t>=(*</w:t>
      </w:r>
      <w:r w:rsidRPr="00C42069">
        <w:rPr>
          <w:rFonts w:ascii="Courier New" w:eastAsia="宋体" w:hAnsi="Courier New" w:cs="Courier New"/>
          <w:color w:val="000000"/>
          <w:sz w:val="20"/>
          <w:szCs w:val="20"/>
        </w:rPr>
        <w:t>l_list_iter</w:t>
      </w:r>
      <w:r w:rsidRPr="00C42069">
        <w:rPr>
          <w:rFonts w:ascii="Courier New" w:eastAsia="宋体" w:hAnsi="Courier New" w:cs="Courier New"/>
          <w:b/>
          <w:bCs/>
          <w:color w:val="000080"/>
          <w:sz w:val="20"/>
          <w:szCs w:val="20"/>
        </w:rPr>
        <w:t>)[</w:t>
      </w:r>
      <w:r w:rsidRPr="00C42069">
        <w:rPr>
          <w:rFonts w:ascii="Courier New" w:eastAsia="宋体" w:hAnsi="Courier New" w:cs="Courier New"/>
          <w:color w:val="FF8000"/>
          <w:sz w:val="20"/>
          <w:szCs w:val="20"/>
        </w:rPr>
        <w:t>1</w:t>
      </w:r>
      <w:r w:rsidRPr="00C42069">
        <w:rPr>
          <w:rFonts w:ascii="Courier New" w:eastAsia="宋体" w:hAnsi="Courier New" w:cs="Courier New"/>
          <w:b/>
          <w:bCs/>
          <w:color w:val="000080"/>
          <w:sz w:val="20"/>
          <w:szCs w:val="20"/>
        </w:rPr>
        <w:t>];</w:t>
      </w:r>
    </w:p>
    <w:p w:rsidR="00F85895" w:rsidRPr="00304FD8" w:rsidRDefault="00C42069" w:rsidP="00304FD8">
      <w:pPr>
        <w:shd w:val="clear" w:color="auto" w:fill="FFFFFF"/>
        <w:rPr>
          <w:rFonts w:ascii="宋体" w:eastAsia="宋体" w:hAnsi="宋体" w:cs="宋体"/>
          <w:sz w:val="24"/>
          <w:szCs w:val="24"/>
        </w:rPr>
      </w:pPr>
      <w:r w:rsidRPr="00C42069">
        <w:rPr>
          <w:rFonts w:ascii="Courier New" w:eastAsia="宋体" w:hAnsi="Courier New" w:cs="Courier New"/>
          <w:b/>
          <w:bCs/>
          <w:color w:val="000080"/>
          <w:sz w:val="20"/>
          <w:szCs w:val="20"/>
        </w:rPr>
        <w:t>}</w:t>
      </w:r>
    </w:p>
    <w:sectPr w:rsidR="00F85895" w:rsidRPr="00304FD8" w:rsidSect="007F0BB4">
      <w:footerReference w:type="default" r:id="rId99"/>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F7108" w:rsidRDefault="007F7108" w:rsidP="001C21D6">
      <w:pPr>
        <w:ind w:firstLine="440"/>
      </w:pPr>
      <w:r>
        <w:separator/>
      </w:r>
    </w:p>
  </w:endnote>
  <w:endnote w:type="continuationSeparator" w:id="0">
    <w:p w:rsidR="007F7108" w:rsidRDefault="007F7108" w:rsidP="001C21D6">
      <w:pPr>
        <w:ind w:firstLine="44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Batang">
    <w:altName w:val="바탕"/>
    <w:panose1 w:val="02030600000101010101"/>
    <w:charset w:val="81"/>
    <w:family w:val="roman"/>
    <w:pitch w:val="variable"/>
    <w:sig w:usb0="B00002AF" w:usb1="69D77CFB" w:usb2="00000030" w:usb3="00000000" w:csb0="0008009F" w:csb1="00000000"/>
  </w:font>
  <w:font w:name="Times New Roman">
    <w:panose1 w:val="02020603050405020304"/>
    <w:charset w:val="00"/>
    <w:family w:val="roman"/>
    <w:pitch w:val="variable"/>
    <w:sig w:usb0="20002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黑体">
    <w:altName w:val="SimHei"/>
    <w:panose1 w:val="02010600030101010101"/>
    <w:charset w:val="86"/>
    <w:family w:val="auto"/>
    <w:pitch w:val="variable"/>
    <w:sig w:usb0="00000001" w:usb1="080E0000" w:usb2="00000010" w:usb3="00000000" w:csb0="0004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24107368"/>
      <w:docPartObj>
        <w:docPartGallery w:val="Page Numbers (Bottom of Page)"/>
        <w:docPartUnique/>
      </w:docPartObj>
    </w:sdtPr>
    <w:sdtEndPr/>
    <w:sdtContent>
      <w:sdt>
        <w:sdtPr>
          <w:id w:val="98381352"/>
          <w:docPartObj>
            <w:docPartGallery w:val="Page Numbers (Top of Page)"/>
            <w:docPartUnique/>
          </w:docPartObj>
        </w:sdtPr>
        <w:sdtEndPr/>
        <w:sdtContent>
          <w:p w:rsidR="009C44E5" w:rsidRDefault="009C44E5" w:rsidP="007B3A0B">
            <w:pPr>
              <w:pStyle w:val="a4"/>
              <w:ind w:firstLine="3780"/>
            </w:pPr>
            <w:r>
              <w:rPr>
                <w:b/>
                <w:bCs/>
                <w:sz w:val="24"/>
                <w:szCs w:val="24"/>
              </w:rPr>
              <w:fldChar w:fldCharType="begin"/>
            </w:r>
            <w:r>
              <w:rPr>
                <w:b/>
                <w:bCs/>
              </w:rPr>
              <w:instrText>PAGE</w:instrText>
            </w:r>
            <w:r>
              <w:rPr>
                <w:b/>
                <w:bCs/>
                <w:sz w:val="24"/>
                <w:szCs w:val="24"/>
              </w:rPr>
              <w:fldChar w:fldCharType="separate"/>
            </w:r>
            <w:r w:rsidR="008B68AA">
              <w:rPr>
                <w:b/>
                <w:bCs/>
                <w:noProof/>
              </w:rPr>
              <w:t>39</w:t>
            </w:r>
            <w:r>
              <w:rPr>
                <w:b/>
                <w:bCs/>
                <w:sz w:val="24"/>
                <w:szCs w:val="24"/>
              </w:rPr>
              <w:fldChar w:fldCharType="end"/>
            </w:r>
            <w:r>
              <w:rPr>
                <w:lang w:val="zh-CN"/>
              </w:rPr>
              <w:t xml:space="preserve"> / </w:t>
            </w:r>
            <w:r>
              <w:rPr>
                <w:b/>
                <w:bCs/>
                <w:sz w:val="24"/>
                <w:szCs w:val="24"/>
              </w:rPr>
              <w:fldChar w:fldCharType="begin"/>
            </w:r>
            <w:r>
              <w:rPr>
                <w:b/>
                <w:bCs/>
              </w:rPr>
              <w:instrText>NUMPAGES</w:instrText>
            </w:r>
            <w:r>
              <w:rPr>
                <w:b/>
                <w:bCs/>
                <w:sz w:val="24"/>
                <w:szCs w:val="24"/>
              </w:rPr>
              <w:fldChar w:fldCharType="separate"/>
            </w:r>
            <w:r w:rsidR="008B68AA">
              <w:rPr>
                <w:b/>
                <w:bCs/>
                <w:noProof/>
              </w:rPr>
              <w:t>53</w:t>
            </w:r>
            <w:r>
              <w:rPr>
                <w:b/>
                <w:bCs/>
                <w:sz w:val="24"/>
                <w:szCs w:val="24"/>
              </w:rPr>
              <w:fldChar w:fldCharType="end"/>
            </w:r>
          </w:p>
        </w:sdtContent>
      </w:sdt>
    </w:sdtContent>
  </w:sdt>
  <w:p w:rsidR="009C44E5" w:rsidRDefault="009C44E5">
    <w:pPr>
      <w:pStyle w:val="a4"/>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F7108" w:rsidRDefault="007F7108" w:rsidP="001C21D6">
      <w:pPr>
        <w:ind w:firstLine="440"/>
      </w:pPr>
      <w:r>
        <w:separator/>
      </w:r>
    </w:p>
  </w:footnote>
  <w:footnote w:type="continuationSeparator" w:id="0">
    <w:p w:rsidR="007F7108" w:rsidRDefault="007F7108" w:rsidP="001C21D6">
      <w:pPr>
        <w:ind w:firstLine="440"/>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8"/>
    <w:multiLevelType w:val="multilevel"/>
    <w:tmpl w:val="00000008"/>
    <w:lvl w:ilvl="0">
      <w:start w:val="1"/>
      <w:numFmt w:val="upperRoman"/>
      <w:lvlText w:val="%1. "/>
      <w:lvlJc w:val="left"/>
      <w:pPr>
        <w:ind w:left="840" w:hanging="420"/>
      </w:pPr>
      <w:rPr>
        <w:rFonts w:ascii="Batang" w:hAnsi="Batang" w:cs="Times New Roman" w:hint="eastAsia"/>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
    <w:nsid w:val="0D2F72B4"/>
    <w:multiLevelType w:val="hybridMultilevel"/>
    <w:tmpl w:val="7A58E3CC"/>
    <w:lvl w:ilvl="0" w:tplc="DE202DC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nsid w:val="126158F7"/>
    <w:multiLevelType w:val="hybridMultilevel"/>
    <w:tmpl w:val="9BA82164"/>
    <w:lvl w:ilvl="0" w:tplc="C66EF2B8">
      <w:numFmt w:val="bullet"/>
      <w:lvlText w:val="●"/>
      <w:lvlJc w:val="left"/>
      <w:pPr>
        <w:ind w:left="1140" w:hanging="360"/>
      </w:pPr>
      <w:rPr>
        <w:rFonts w:ascii="宋体" w:eastAsia="宋体" w:hAnsi="宋体" w:cstheme="minorBidi" w:hint="eastAsia"/>
      </w:rPr>
    </w:lvl>
    <w:lvl w:ilvl="1" w:tplc="04090003" w:tentative="1">
      <w:start w:val="1"/>
      <w:numFmt w:val="bullet"/>
      <w:lvlText w:val=""/>
      <w:lvlJc w:val="left"/>
      <w:pPr>
        <w:ind w:left="1620" w:hanging="420"/>
      </w:pPr>
      <w:rPr>
        <w:rFonts w:ascii="Wingdings" w:hAnsi="Wingdings" w:hint="default"/>
      </w:rPr>
    </w:lvl>
    <w:lvl w:ilvl="2" w:tplc="04090005" w:tentative="1">
      <w:start w:val="1"/>
      <w:numFmt w:val="bullet"/>
      <w:lvlText w:val=""/>
      <w:lvlJc w:val="left"/>
      <w:pPr>
        <w:ind w:left="2040" w:hanging="420"/>
      </w:pPr>
      <w:rPr>
        <w:rFonts w:ascii="Wingdings" w:hAnsi="Wingdings" w:hint="default"/>
      </w:rPr>
    </w:lvl>
    <w:lvl w:ilvl="3" w:tplc="04090001" w:tentative="1">
      <w:start w:val="1"/>
      <w:numFmt w:val="bullet"/>
      <w:lvlText w:val=""/>
      <w:lvlJc w:val="left"/>
      <w:pPr>
        <w:ind w:left="2460" w:hanging="420"/>
      </w:pPr>
      <w:rPr>
        <w:rFonts w:ascii="Wingdings" w:hAnsi="Wingdings" w:hint="default"/>
      </w:rPr>
    </w:lvl>
    <w:lvl w:ilvl="4" w:tplc="04090003" w:tentative="1">
      <w:start w:val="1"/>
      <w:numFmt w:val="bullet"/>
      <w:lvlText w:val=""/>
      <w:lvlJc w:val="left"/>
      <w:pPr>
        <w:ind w:left="2880" w:hanging="420"/>
      </w:pPr>
      <w:rPr>
        <w:rFonts w:ascii="Wingdings" w:hAnsi="Wingdings" w:hint="default"/>
      </w:rPr>
    </w:lvl>
    <w:lvl w:ilvl="5" w:tplc="04090005" w:tentative="1">
      <w:start w:val="1"/>
      <w:numFmt w:val="bullet"/>
      <w:lvlText w:val=""/>
      <w:lvlJc w:val="left"/>
      <w:pPr>
        <w:ind w:left="3300" w:hanging="420"/>
      </w:pPr>
      <w:rPr>
        <w:rFonts w:ascii="Wingdings" w:hAnsi="Wingdings" w:hint="default"/>
      </w:rPr>
    </w:lvl>
    <w:lvl w:ilvl="6" w:tplc="04090001" w:tentative="1">
      <w:start w:val="1"/>
      <w:numFmt w:val="bullet"/>
      <w:lvlText w:val=""/>
      <w:lvlJc w:val="left"/>
      <w:pPr>
        <w:ind w:left="3720" w:hanging="420"/>
      </w:pPr>
      <w:rPr>
        <w:rFonts w:ascii="Wingdings" w:hAnsi="Wingdings" w:hint="default"/>
      </w:rPr>
    </w:lvl>
    <w:lvl w:ilvl="7" w:tplc="04090003" w:tentative="1">
      <w:start w:val="1"/>
      <w:numFmt w:val="bullet"/>
      <w:lvlText w:val=""/>
      <w:lvlJc w:val="left"/>
      <w:pPr>
        <w:ind w:left="4140" w:hanging="420"/>
      </w:pPr>
      <w:rPr>
        <w:rFonts w:ascii="Wingdings" w:hAnsi="Wingdings" w:hint="default"/>
      </w:rPr>
    </w:lvl>
    <w:lvl w:ilvl="8" w:tplc="04090005" w:tentative="1">
      <w:start w:val="1"/>
      <w:numFmt w:val="bullet"/>
      <w:lvlText w:val=""/>
      <w:lvlJc w:val="left"/>
      <w:pPr>
        <w:ind w:left="4560" w:hanging="420"/>
      </w:pPr>
      <w:rPr>
        <w:rFonts w:ascii="Wingdings" w:hAnsi="Wingdings" w:hint="default"/>
      </w:rPr>
    </w:lvl>
  </w:abstractNum>
  <w:abstractNum w:abstractNumId="3">
    <w:nsid w:val="19532F9A"/>
    <w:multiLevelType w:val="hybridMultilevel"/>
    <w:tmpl w:val="476ECF88"/>
    <w:lvl w:ilvl="0" w:tplc="6F242150">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1A97A110"/>
    <w:multiLevelType w:val="hybridMultilevel"/>
    <w:tmpl w:val="E0B301C0"/>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
    <w:nsid w:val="212E22AE"/>
    <w:multiLevelType w:val="multilevel"/>
    <w:tmpl w:val="6298CAFC"/>
    <w:lvl w:ilvl="0">
      <w:start w:val="1"/>
      <w:numFmt w:val="decimal"/>
      <w:pStyle w:val="1"/>
      <w:lvlText w:val="%1."/>
      <w:lvlJc w:val="left"/>
      <w:pPr>
        <w:ind w:left="454" w:hanging="170"/>
      </w:pPr>
      <w:rPr>
        <w:rFonts w:hint="eastAsia"/>
      </w:rPr>
    </w:lvl>
    <w:lvl w:ilvl="1">
      <w:start w:val="1"/>
      <w:numFmt w:val="decimal"/>
      <w:pStyle w:val="2"/>
      <w:lvlText w:val="%1.%2"/>
      <w:lvlJc w:val="left"/>
      <w:pPr>
        <w:ind w:left="454" w:hanging="170"/>
      </w:pPr>
      <w:rPr>
        <w:rFonts w:hint="eastAsia"/>
      </w:rPr>
    </w:lvl>
    <w:lvl w:ilvl="2">
      <w:start w:val="1"/>
      <w:numFmt w:val="decimal"/>
      <w:pStyle w:val="3"/>
      <w:lvlText w:val="%1.%2.%3"/>
      <w:lvlJc w:val="right"/>
      <w:pPr>
        <w:ind w:left="1021" w:hanging="170"/>
      </w:pPr>
      <w:rPr>
        <w:rFonts w:hint="eastAsia"/>
      </w:rPr>
    </w:lvl>
    <w:lvl w:ilvl="3">
      <w:start w:val="1"/>
      <w:numFmt w:val="decimal"/>
      <w:lvlText w:val="%4."/>
      <w:lvlJc w:val="left"/>
      <w:pPr>
        <w:ind w:left="2105" w:hanging="420"/>
      </w:pPr>
      <w:rPr>
        <w:rFonts w:hint="eastAsia"/>
        <w:color w:val="auto"/>
      </w:rPr>
    </w:lvl>
    <w:lvl w:ilvl="4">
      <w:start w:val="1"/>
      <w:numFmt w:val="lowerLetter"/>
      <w:lvlText w:val="%5)"/>
      <w:lvlJc w:val="left"/>
      <w:pPr>
        <w:ind w:left="2525" w:hanging="420"/>
      </w:pPr>
      <w:rPr>
        <w:rFonts w:hint="eastAsia"/>
      </w:rPr>
    </w:lvl>
    <w:lvl w:ilvl="5">
      <w:start w:val="1"/>
      <w:numFmt w:val="lowerRoman"/>
      <w:lvlText w:val="%6."/>
      <w:lvlJc w:val="right"/>
      <w:pPr>
        <w:ind w:left="2945" w:hanging="420"/>
      </w:pPr>
      <w:rPr>
        <w:rFonts w:hint="eastAsia"/>
      </w:rPr>
    </w:lvl>
    <w:lvl w:ilvl="6">
      <w:start w:val="1"/>
      <w:numFmt w:val="decimal"/>
      <w:lvlText w:val="%7."/>
      <w:lvlJc w:val="left"/>
      <w:pPr>
        <w:ind w:left="3365" w:hanging="420"/>
      </w:pPr>
      <w:rPr>
        <w:rFonts w:hint="eastAsia"/>
      </w:rPr>
    </w:lvl>
    <w:lvl w:ilvl="7">
      <w:start w:val="1"/>
      <w:numFmt w:val="lowerLetter"/>
      <w:lvlText w:val="%8)"/>
      <w:lvlJc w:val="left"/>
      <w:pPr>
        <w:ind w:left="3785" w:hanging="420"/>
      </w:pPr>
      <w:rPr>
        <w:rFonts w:hint="eastAsia"/>
      </w:rPr>
    </w:lvl>
    <w:lvl w:ilvl="8">
      <w:start w:val="1"/>
      <w:numFmt w:val="lowerRoman"/>
      <w:lvlText w:val="%9."/>
      <w:lvlJc w:val="right"/>
      <w:pPr>
        <w:ind w:left="4205" w:hanging="420"/>
      </w:pPr>
      <w:rPr>
        <w:rFonts w:hint="eastAsia"/>
      </w:rPr>
    </w:lvl>
  </w:abstractNum>
  <w:abstractNum w:abstractNumId="6">
    <w:nsid w:val="214A4250"/>
    <w:multiLevelType w:val="hybridMultilevel"/>
    <w:tmpl w:val="0BAC03F0"/>
    <w:lvl w:ilvl="0" w:tplc="50A8AD0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23D850D1"/>
    <w:multiLevelType w:val="hybridMultilevel"/>
    <w:tmpl w:val="C53644CC"/>
    <w:lvl w:ilvl="0" w:tplc="292866D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2AB817AA"/>
    <w:multiLevelType w:val="hybridMultilevel"/>
    <w:tmpl w:val="1DB29A6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nsid w:val="2CA322B7"/>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0">
    <w:nsid w:val="33F91125"/>
    <w:multiLevelType w:val="hybridMultilevel"/>
    <w:tmpl w:val="29945E36"/>
    <w:lvl w:ilvl="0" w:tplc="18585E1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3479533C"/>
    <w:multiLevelType w:val="hybridMultilevel"/>
    <w:tmpl w:val="898AF4EC"/>
    <w:lvl w:ilvl="0" w:tplc="F16C49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368A0311"/>
    <w:multiLevelType w:val="hybridMultilevel"/>
    <w:tmpl w:val="C05C0344"/>
    <w:lvl w:ilvl="0" w:tplc="BA087C5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3F7F19D0"/>
    <w:multiLevelType w:val="hybridMultilevel"/>
    <w:tmpl w:val="F8940736"/>
    <w:lvl w:ilvl="0" w:tplc="9D9286E8">
      <w:start w:val="1"/>
      <w:numFmt w:val="decimal"/>
      <w:lvlText w:val="%1、"/>
      <w:lvlJc w:val="left"/>
      <w:pPr>
        <w:ind w:left="1204" w:hanging="360"/>
      </w:pPr>
      <w:rPr>
        <w:rFonts w:hint="default"/>
      </w:rPr>
    </w:lvl>
    <w:lvl w:ilvl="1" w:tplc="04090019" w:tentative="1">
      <w:start w:val="1"/>
      <w:numFmt w:val="lowerLetter"/>
      <w:lvlText w:val="%2)"/>
      <w:lvlJc w:val="left"/>
      <w:pPr>
        <w:ind w:left="1684" w:hanging="420"/>
      </w:pPr>
    </w:lvl>
    <w:lvl w:ilvl="2" w:tplc="0409001B" w:tentative="1">
      <w:start w:val="1"/>
      <w:numFmt w:val="lowerRoman"/>
      <w:lvlText w:val="%3."/>
      <w:lvlJc w:val="right"/>
      <w:pPr>
        <w:ind w:left="2104" w:hanging="420"/>
      </w:pPr>
    </w:lvl>
    <w:lvl w:ilvl="3" w:tplc="0409000F" w:tentative="1">
      <w:start w:val="1"/>
      <w:numFmt w:val="decimal"/>
      <w:lvlText w:val="%4."/>
      <w:lvlJc w:val="left"/>
      <w:pPr>
        <w:ind w:left="2524" w:hanging="420"/>
      </w:pPr>
    </w:lvl>
    <w:lvl w:ilvl="4" w:tplc="04090019" w:tentative="1">
      <w:start w:val="1"/>
      <w:numFmt w:val="lowerLetter"/>
      <w:lvlText w:val="%5)"/>
      <w:lvlJc w:val="left"/>
      <w:pPr>
        <w:ind w:left="2944" w:hanging="420"/>
      </w:pPr>
    </w:lvl>
    <w:lvl w:ilvl="5" w:tplc="0409001B" w:tentative="1">
      <w:start w:val="1"/>
      <w:numFmt w:val="lowerRoman"/>
      <w:lvlText w:val="%6."/>
      <w:lvlJc w:val="right"/>
      <w:pPr>
        <w:ind w:left="3364" w:hanging="420"/>
      </w:pPr>
    </w:lvl>
    <w:lvl w:ilvl="6" w:tplc="0409000F" w:tentative="1">
      <w:start w:val="1"/>
      <w:numFmt w:val="decimal"/>
      <w:lvlText w:val="%7."/>
      <w:lvlJc w:val="left"/>
      <w:pPr>
        <w:ind w:left="3784" w:hanging="420"/>
      </w:pPr>
    </w:lvl>
    <w:lvl w:ilvl="7" w:tplc="04090019" w:tentative="1">
      <w:start w:val="1"/>
      <w:numFmt w:val="lowerLetter"/>
      <w:lvlText w:val="%8)"/>
      <w:lvlJc w:val="left"/>
      <w:pPr>
        <w:ind w:left="4204" w:hanging="420"/>
      </w:pPr>
    </w:lvl>
    <w:lvl w:ilvl="8" w:tplc="0409001B" w:tentative="1">
      <w:start w:val="1"/>
      <w:numFmt w:val="lowerRoman"/>
      <w:lvlText w:val="%9."/>
      <w:lvlJc w:val="right"/>
      <w:pPr>
        <w:ind w:left="4624" w:hanging="420"/>
      </w:pPr>
    </w:lvl>
  </w:abstractNum>
  <w:abstractNum w:abstractNumId="14">
    <w:nsid w:val="4F2623D3"/>
    <w:multiLevelType w:val="hybridMultilevel"/>
    <w:tmpl w:val="366AF8A0"/>
    <w:lvl w:ilvl="0" w:tplc="04090001">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nsid w:val="539F3C10"/>
    <w:multiLevelType w:val="hybridMultilevel"/>
    <w:tmpl w:val="F7DA28B4"/>
    <w:lvl w:ilvl="0" w:tplc="3DA410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541452F1"/>
    <w:multiLevelType w:val="hybridMultilevel"/>
    <w:tmpl w:val="7BC6EBF8"/>
    <w:lvl w:ilvl="0" w:tplc="04090001">
      <w:start w:val="1"/>
      <w:numFmt w:val="bullet"/>
      <w:lvlText w:val=""/>
      <w:lvlJc w:val="left"/>
      <w:pPr>
        <w:ind w:left="360" w:hanging="360"/>
      </w:pPr>
      <w:rPr>
        <w:rFonts w:ascii="Wingdings" w:hAnsi="Wingding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54D3787F"/>
    <w:multiLevelType w:val="hybridMultilevel"/>
    <w:tmpl w:val="96D4EE4E"/>
    <w:lvl w:ilvl="0" w:tplc="5B2640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568A418B"/>
    <w:multiLevelType w:val="hybridMultilevel"/>
    <w:tmpl w:val="5C942DD2"/>
    <w:lvl w:ilvl="0" w:tplc="5016C6BC">
      <w:start w:val="1"/>
      <w:numFmt w:val="decimal"/>
      <w:pStyle w:val="10"/>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
    <w:nsid w:val="58D820F1"/>
    <w:multiLevelType w:val="hybridMultilevel"/>
    <w:tmpl w:val="BC36DD14"/>
    <w:lvl w:ilvl="0" w:tplc="C66EF2B8">
      <w:numFmt w:val="bullet"/>
      <w:lvlText w:val="●"/>
      <w:lvlJc w:val="left"/>
      <w:pPr>
        <w:ind w:left="1140" w:hanging="360"/>
      </w:pPr>
      <w:rPr>
        <w:rFonts w:ascii="宋体" w:eastAsia="宋体" w:hAnsi="宋体" w:cstheme="minorBidi" w:hint="eastAsia"/>
      </w:rPr>
    </w:lvl>
    <w:lvl w:ilvl="1" w:tplc="04090003" w:tentative="1">
      <w:start w:val="1"/>
      <w:numFmt w:val="bullet"/>
      <w:lvlText w:val=""/>
      <w:lvlJc w:val="left"/>
      <w:pPr>
        <w:ind w:left="1620" w:hanging="420"/>
      </w:pPr>
      <w:rPr>
        <w:rFonts w:ascii="Wingdings" w:hAnsi="Wingdings" w:hint="default"/>
      </w:rPr>
    </w:lvl>
    <w:lvl w:ilvl="2" w:tplc="04090005" w:tentative="1">
      <w:start w:val="1"/>
      <w:numFmt w:val="bullet"/>
      <w:lvlText w:val=""/>
      <w:lvlJc w:val="left"/>
      <w:pPr>
        <w:ind w:left="2040" w:hanging="420"/>
      </w:pPr>
      <w:rPr>
        <w:rFonts w:ascii="Wingdings" w:hAnsi="Wingdings" w:hint="default"/>
      </w:rPr>
    </w:lvl>
    <w:lvl w:ilvl="3" w:tplc="04090001" w:tentative="1">
      <w:start w:val="1"/>
      <w:numFmt w:val="bullet"/>
      <w:lvlText w:val=""/>
      <w:lvlJc w:val="left"/>
      <w:pPr>
        <w:ind w:left="2460" w:hanging="420"/>
      </w:pPr>
      <w:rPr>
        <w:rFonts w:ascii="Wingdings" w:hAnsi="Wingdings" w:hint="default"/>
      </w:rPr>
    </w:lvl>
    <w:lvl w:ilvl="4" w:tplc="04090003" w:tentative="1">
      <w:start w:val="1"/>
      <w:numFmt w:val="bullet"/>
      <w:lvlText w:val=""/>
      <w:lvlJc w:val="left"/>
      <w:pPr>
        <w:ind w:left="2880" w:hanging="420"/>
      </w:pPr>
      <w:rPr>
        <w:rFonts w:ascii="Wingdings" w:hAnsi="Wingdings" w:hint="default"/>
      </w:rPr>
    </w:lvl>
    <w:lvl w:ilvl="5" w:tplc="04090005" w:tentative="1">
      <w:start w:val="1"/>
      <w:numFmt w:val="bullet"/>
      <w:lvlText w:val=""/>
      <w:lvlJc w:val="left"/>
      <w:pPr>
        <w:ind w:left="3300" w:hanging="420"/>
      </w:pPr>
      <w:rPr>
        <w:rFonts w:ascii="Wingdings" w:hAnsi="Wingdings" w:hint="default"/>
      </w:rPr>
    </w:lvl>
    <w:lvl w:ilvl="6" w:tplc="04090001" w:tentative="1">
      <w:start w:val="1"/>
      <w:numFmt w:val="bullet"/>
      <w:lvlText w:val=""/>
      <w:lvlJc w:val="left"/>
      <w:pPr>
        <w:ind w:left="3720" w:hanging="420"/>
      </w:pPr>
      <w:rPr>
        <w:rFonts w:ascii="Wingdings" w:hAnsi="Wingdings" w:hint="default"/>
      </w:rPr>
    </w:lvl>
    <w:lvl w:ilvl="7" w:tplc="04090003" w:tentative="1">
      <w:start w:val="1"/>
      <w:numFmt w:val="bullet"/>
      <w:lvlText w:val=""/>
      <w:lvlJc w:val="left"/>
      <w:pPr>
        <w:ind w:left="4140" w:hanging="420"/>
      </w:pPr>
      <w:rPr>
        <w:rFonts w:ascii="Wingdings" w:hAnsi="Wingdings" w:hint="default"/>
      </w:rPr>
    </w:lvl>
    <w:lvl w:ilvl="8" w:tplc="04090005" w:tentative="1">
      <w:start w:val="1"/>
      <w:numFmt w:val="bullet"/>
      <w:lvlText w:val=""/>
      <w:lvlJc w:val="left"/>
      <w:pPr>
        <w:ind w:left="4560" w:hanging="420"/>
      </w:pPr>
      <w:rPr>
        <w:rFonts w:ascii="Wingdings" w:hAnsi="Wingdings" w:hint="default"/>
      </w:rPr>
    </w:lvl>
  </w:abstractNum>
  <w:abstractNum w:abstractNumId="20">
    <w:nsid w:val="5B296B75"/>
    <w:multiLevelType w:val="hybridMultilevel"/>
    <w:tmpl w:val="64E061F4"/>
    <w:lvl w:ilvl="0" w:tplc="04090001">
      <w:start w:val="1"/>
      <w:numFmt w:val="bullet"/>
      <w:lvlText w:val=""/>
      <w:lvlJc w:val="left"/>
      <w:pPr>
        <w:ind w:left="1140" w:hanging="420"/>
      </w:pPr>
      <w:rPr>
        <w:rFonts w:ascii="Wingdings" w:hAnsi="Wingdings" w:hint="default"/>
      </w:rPr>
    </w:lvl>
    <w:lvl w:ilvl="1" w:tplc="04090003" w:tentative="1">
      <w:start w:val="1"/>
      <w:numFmt w:val="bullet"/>
      <w:lvlText w:val=""/>
      <w:lvlJc w:val="left"/>
      <w:pPr>
        <w:ind w:left="1560" w:hanging="420"/>
      </w:pPr>
      <w:rPr>
        <w:rFonts w:ascii="Wingdings" w:hAnsi="Wingdings" w:hint="default"/>
      </w:rPr>
    </w:lvl>
    <w:lvl w:ilvl="2" w:tplc="04090005"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3" w:tentative="1">
      <w:start w:val="1"/>
      <w:numFmt w:val="bullet"/>
      <w:lvlText w:val=""/>
      <w:lvlJc w:val="left"/>
      <w:pPr>
        <w:ind w:left="2820" w:hanging="420"/>
      </w:pPr>
      <w:rPr>
        <w:rFonts w:ascii="Wingdings" w:hAnsi="Wingdings" w:hint="default"/>
      </w:rPr>
    </w:lvl>
    <w:lvl w:ilvl="5" w:tplc="04090005"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3" w:tentative="1">
      <w:start w:val="1"/>
      <w:numFmt w:val="bullet"/>
      <w:lvlText w:val=""/>
      <w:lvlJc w:val="left"/>
      <w:pPr>
        <w:ind w:left="4080" w:hanging="420"/>
      </w:pPr>
      <w:rPr>
        <w:rFonts w:ascii="Wingdings" w:hAnsi="Wingdings" w:hint="default"/>
      </w:rPr>
    </w:lvl>
    <w:lvl w:ilvl="8" w:tplc="04090005" w:tentative="1">
      <w:start w:val="1"/>
      <w:numFmt w:val="bullet"/>
      <w:lvlText w:val=""/>
      <w:lvlJc w:val="left"/>
      <w:pPr>
        <w:ind w:left="4500" w:hanging="420"/>
      </w:pPr>
      <w:rPr>
        <w:rFonts w:ascii="Wingdings" w:hAnsi="Wingdings" w:hint="default"/>
      </w:rPr>
    </w:lvl>
  </w:abstractNum>
  <w:abstractNum w:abstractNumId="21">
    <w:nsid w:val="5DA841E1"/>
    <w:multiLevelType w:val="hybridMultilevel"/>
    <w:tmpl w:val="1E92151A"/>
    <w:lvl w:ilvl="0" w:tplc="04090001">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nsid w:val="5F1F7641"/>
    <w:multiLevelType w:val="hybridMultilevel"/>
    <w:tmpl w:val="FCB8AFA4"/>
    <w:lvl w:ilvl="0" w:tplc="C66EF2B8">
      <w:numFmt w:val="bullet"/>
      <w:lvlText w:val="●"/>
      <w:lvlJc w:val="left"/>
      <w:pPr>
        <w:ind w:left="1920" w:hanging="360"/>
      </w:pPr>
      <w:rPr>
        <w:rFonts w:ascii="宋体" w:eastAsia="宋体" w:hAnsi="宋体" w:cstheme="minorBidi" w:hint="eastAsia"/>
      </w:rPr>
    </w:lvl>
    <w:lvl w:ilvl="1" w:tplc="04090003" w:tentative="1">
      <w:start w:val="1"/>
      <w:numFmt w:val="bullet"/>
      <w:lvlText w:val=""/>
      <w:lvlJc w:val="left"/>
      <w:pPr>
        <w:ind w:left="1620" w:hanging="420"/>
      </w:pPr>
      <w:rPr>
        <w:rFonts w:ascii="Wingdings" w:hAnsi="Wingdings" w:hint="default"/>
      </w:rPr>
    </w:lvl>
    <w:lvl w:ilvl="2" w:tplc="04090005" w:tentative="1">
      <w:start w:val="1"/>
      <w:numFmt w:val="bullet"/>
      <w:lvlText w:val=""/>
      <w:lvlJc w:val="left"/>
      <w:pPr>
        <w:ind w:left="2040" w:hanging="420"/>
      </w:pPr>
      <w:rPr>
        <w:rFonts w:ascii="Wingdings" w:hAnsi="Wingdings" w:hint="default"/>
      </w:rPr>
    </w:lvl>
    <w:lvl w:ilvl="3" w:tplc="04090001" w:tentative="1">
      <w:start w:val="1"/>
      <w:numFmt w:val="bullet"/>
      <w:lvlText w:val=""/>
      <w:lvlJc w:val="left"/>
      <w:pPr>
        <w:ind w:left="2460" w:hanging="420"/>
      </w:pPr>
      <w:rPr>
        <w:rFonts w:ascii="Wingdings" w:hAnsi="Wingdings" w:hint="default"/>
      </w:rPr>
    </w:lvl>
    <w:lvl w:ilvl="4" w:tplc="04090003" w:tentative="1">
      <w:start w:val="1"/>
      <w:numFmt w:val="bullet"/>
      <w:lvlText w:val=""/>
      <w:lvlJc w:val="left"/>
      <w:pPr>
        <w:ind w:left="2880" w:hanging="420"/>
      </w:pPr>
      <w:rPr>
        <w:rFonts w:ascii="Wingdings" w:hAnsi="Wingdings" w:hint="default"/>
      </w:rPr>
    </w:lvl>
    <w:lvl w:ilvl="5" w:tplc="04090005" w:tentative="1">
      <w:start w:val="1"/>
      <w:numFmt w:val="bullet"/>
      <w:lvlText w:val=""/>
      <w:lvlJc w:val="left"/>
      <w:pPr>
        <w:ind w:left="3300" w:hanging="420"/>
      </w:pPr>
      <w:rPr>
        <w:rFonts w:ascii="Wingdings" w:hAnsi="Wingdings" w:hint="default"/>
      </w:rPr>
    </w:lvl>
    <w:lvl w:ilvl="6" w:tplc="04090001" w:tentative="1">
      <w:start w:val="1"/>
      <w:numFmt w:val="bullet"/>
      <w:lvlText w:val=""/>
      <w:lvlJc w:val="left"/>
      <w:pPr>
        <w:ind w:left="3720" w:hanging="420"/>
      </w:pPr>
      <w:rPr>
        <w:rFonts w:ascii="Wingdings" w:hAnsi="Wingdings" w:hint="default"/>
      </w:rPr>
    </w:lvl>
    <w:lvl w:ilvl="7" w:tplc="04090003" w:tentative="1">
      <w:start w:val="1"/>
      <w:numFmt w:val="bullet"/>
      <w:lvlText w:val=""/>
      <w:lvlJc w:val="left"/>
      <w:pPr>
        <w:ind w:left="4140" w:hanging="420"/>
      </w:pPr>
      <w:rPr>
        <w:rFonts w:ascii="Wingdings" w:hAnsi="Wingdings" w:hint="default"/>
      </w:rPr>
    </w:lvl>
    <w:lvl w:ilvl="8" w:tplc="04090005" w:tentative="1">
      <w:start w:val="1"/>
      <w:numFmt w:val="bullet"/>
      <w:lvlText w:val=""/>
      <w:lvlJc w:val="left"/>
      <w:pPr>
        <w:ind w:left="4560" w:hanging="420"/>
      </w:pPr>
      <w:rPr>
        <w:rFonts w:ascii="Wingdings" w:hAnsi="Wingdings" w:hint="default"/>
      </w:rPr>
    </w:lvl>
  </w:abstractNum>
  <w:abstractNum w:abstractNumId="23">
    <w:nsid w:val="63481A3E"/>
    <w:multiLevelType w:val="multilevel"/>
    <w:tmpl w:val="27240340"/>
    <w:lvl w:ilvl="0">
      <w:start w:val="1"/>
      <w:numFmt w:val="decimal"/>
      <w:lvlText w:val="%1."/>
      <w:lvlJc w:val="left"/>
      <w:pPr>
        <w:ind w:left="420" w:hanging="420"/>
      </w:pPr>
      <w:rPr>
        <w:rFonts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specVanish w:val="0"/>
      </w:rPr>
    </w:lvl>
    <w:lvl w:ilvl="1">
      <w:start w:val="1"/>
      <w:numFmt w:val="decimal"/>
      <w:lvlText w:val="%1.%2"/>
      <w:lvlJc w:val="left"/>
      <w:pPr>
        <w:ind w:left="992" w:hanging="567"/>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specVanish w:val="0"/>
      </w:rPr>
    </w:lvl>
    <w:lvl w:ilvl="2">
      <w:start w:val="1"/>
      <w:numFmt w:val="decimal"/>
      <w:lvlText w:val="%1.%2.%3"/>
      <w:lvlJc w:val="left"/>
      <w:pPr>
        <w:ind w:left="1418" w:hanging="567"/>
      </w:pPr>
      <w:rPr>
        <w:rFonts w:hint="eastAsia"/>
      </w:rPr>
    </w:lvl>
    <w:lvl w:ilvl="3">
      <w:start w:val="1"/>
      <w:numFmt w:val="decimal"/>
      <w:pStyle w:val="4"/>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4">
    <w:nsid w:val="64D75732"/>
    <w:multiLevelType w:val="hybridMultilevel"/>
    <w:tmpl w:val="40485E0A"/>
    <w:lvl w:ilvl="0" w:tplc="358CA0E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76363B08"/>
    <w:multiLevelType w:val="hybridMultilevel"/>
    <w:tmpl w:val="9FE21958"/>
    <w:lvl w:ilvl="0" w:tplc="15EC452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nsid w:val="7B2C1F94"/>
    <w:multiLevelType w:val="hybridMultilevel"/>
    <w:tmpl w:val="4527ED36"/>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7">
    <w:nsid w:val="7D044550"/>
    <w:multiLevelType w:val="hybridMultilevel"/>
    <w:tmpl w:val="BDF4DEAE"/>
    <w:lvl w:ilvl="0" w:tplc="04090001">
      <w:start w:val="1"/>
      <w:numFmt w:val="bullet"/>
      <w:lvlText w:val=""/>
      <w:lvlJc w:val="left"/>
      <w:pPr>
        <w:ind w:left="1200" w:hanging="420"/>
      </w:pPr>
      <w:rPr>
        <w:rFonts w:ascii="Wingdings" w:hAnsi="Wingdings" w:hint="default"/>
      </w:rPr>
    </w:lvl>
    <w:lvl w:ilvl="1" w:tplc="04090003" w:tentative="1">
      <w:start w:val="1"/>
      <w:numFmt w:val="bullet"/>
      <w:lvlText w:val=""/>
      <w:lvlJc w:val="left"/>
      <w:pPr>
        <w:ind w:left="1620" w:hanging="420"/>
      </w:pPr>
      <w:rPr>
        <w:rFonts w:ascii="Wingdings" w:hAnsi="Wingdings" w:hint="default"/>
      </w:rPr>
    </w:lvl>
    <w:lvl w:ilvl="2" w:tplc="04090005" w:tentative="1">
      <w:start w:val="1"/>
      <w:numFmt w:val="bullet"/>
      <w:lvlText w:val=""/>
      <w:lvlJc w:val="left"/>
      <w:pPr>
        <w:ind w:left="2040" w:hanging="420"/>
      </w:pPr>
      <w:rPr>
        <w:rFonts w:ascii="Wingdings" w:hAnsi="Wingdings" w:hint="default"/>
      </w:rPr>
    </w:lvl>
    <w:lvl w:ilvl="3" w:tplc="04090001" w:tentative="1">
      <w:start w:val="1"/>
      <w:numFmt w:val="bullet"/>
      <w:lvlText w:val=""/>
      <w:lvlJc w:val="left"/>
      <w:pPr>
        <w:ind w:left="2460" w:hanging="420"/>
      </w:pPr>
      <w:rPr>
        <w:rFonts w:ascii="Wingdings" w:hAnsi="Wingdings" w:hint="default"/>
      </w:rPr>
    </w:lvl>
    <w:lvl w:ilvl="4" w:tplc="04090003" w:tentative="1">
      <w:start w:val="1"/>
      <w:numFmt w:val="bullet"/>
      <w:lvlText w:val=""/>
      <w:lvlJc w:val="left"/>
      <w:pPr>
        <w:ind w:left="2880" w:hanging="420"/>
      </w:pPr>
      <w:rPr>
        <w:rFonts w:ascii="Wingdings" w:hAnsi="Wingdings" w:hint="default"/>
      </w:rPr>
    </w:lvl>
    <w:lvl w:ilvl="5" w:tplc="04090005" w:tentative="1">
      <w:start w:val="1"/>
      <w:numFmt w:val="bullet"/>
      <w:lvlText w:val=""/>
      <w:lvlJc w:val="left"/>
      <w:pPr>
        <w:ind w:left="3300" w:hanging="420"/>
      </w:pPr>
      <w:rPr>
        <w:rFonts w:ascii="Wingdings" w:hAnsi="Wingdings" w:hint="default"/>
      </w:rPr>
    </w:lvl>
    <w:lvl w:ilvl="6" w:tplc="04090001" w:tentative="1">
      <w:start w:val="1"/>
      <w:numFmt w:val="bullet"/>
      <w:lvlText w:val=""/>
      <w:lvlJc w:val="left"/>
      <w:pPr>
        <w:ind w:left="3720" w:hanging="420"/>
      </w:pPr>
      <w:rPr>
        <w:rFonts w:ascii="Wingdings" w:hAnsi="Wingdings" w:hint="default"/>
      </w:rPr>
    </w:lvl>
    <w:lvl w:ilvl="7" w:tplc="04090003" w:tentative="1">
      <w:start w:val="1"/>
      <w:numFmt w:val="bullet"/>
      <w:lvlText w:val=""/>
      <w:lvlJc w:val="left"/>
      <w:pPr>
        <w:ind w:left="4140" w:hanging="420"/>
      </w:pPr>
      <w:rPr>
        <w:rFonts w:ascii="Wingdings" w:hAnsi="Wingdings" w:hint="default"/>
      </w:rPr>
    </w:lvl>
    <w:lvl w:ilvl="8" w:tplc="04090005" w:tentative="1">
      <w:start w:val="1"/>
      <w:numFmt w:val="bullet"/>
      <w:lvlText w:val=""/>
      <w:lvlJc w:val="left"/>
      <w:pPr>
        <w:ind w:left="4560" w:hanging="420"/>
      </w:pPr>
      <w:rPr>
        <w:rFonts w:ascii="Wingdings" w:hAnsi="Wingdings" w:hint="default"/>
      </w:rPr>
    </w:lvl>
  </w:abstractNum>
  <w:abstractNum w:abstractNumId="28">
    <w:nsid w:val="7F3B553A"/>
    <w:multiLevelType w:val="hybridMultilevel"/>
    <w:tmpl w:val="1C82EC3A"/>
    <w:lvl w:ilvl="0" w:tplc="567C65CE">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8"/>
  </w:num>
  <w:num w:numId="2">
    <w:abstractNumId w:val="9"/>
  </w:num>
  <w:num w:numId="3">
    <w:abstractNumId w:val="23"/>
  </w:num>
  <w:num w:numId="4">
    <w:abstractNumId w:val="3"/>
  </w:num>
  <w:num w:numId="5">
    <w:abstractNumId w:val="25"/>
  </w:num>
  <w:num w:numId="6">
    <w:abstractNumId w:val="10"/>
  </w:num>
  <w:num w:numId="7">
    <w:abstractNumId w:val="6"/>
  </w:num>
  <w:num w:numId="8">
    <w:abstractNumId w:val="15"/>
  </w:num>
  <w:num w:numId="9">
    <w:abstractNumId w:val="12"/>
  </w:num>
  <w:num w:numId="10">
    <w:abstractNumId w:val="17"/>
  </w:num>
  <w:num w:numId="11">
    <w:abstractNumId w:val="16"/>
  </w:num>
  <w:num w:numId="12">
    <w:abstractNumId w:val="11"/>
  </w:num>
  <w:num w:numId="13">
    <w:abstractNumId w:val="7"/>
  </w:num>
  <w:num w:numId="14">
    <w:abstractNumId w:val="28"/>
  </w:num>
  <w:num w:numId="15">
    <w:abstractNumId w:val="5"/>
  </w:num>
  <w:num w:numId="16">
    <w:abstractNumId w:val="26"/>
  </w:num>
  <w:num w:numId="17">
    <w:abstractNumId w:val="4"/>
  </w:num>
  <w:num w:numId="18">
    <w:abstractNumId w:val="5"/>
  </w:num>
  <w:num w:numId="19">
    <w:abstractNumId w:val="13"/>
  </w:num>
  <w:num w:numId="20">
    <w:abstractNumId w:val="1"/>
  </w:num>
  <w:num w:numId="21">
    <w:abstractNumId w:val="0"/>
  </w:num>
  <w:num w:numId="22">
    <w:abstractNumId w:val="20"/>
  </w:num>
  <w:num w:numId="23">
    <w:abstractNumId w:val="27"/>
  </w:num>
  <w:num w:numId="24">
    <w:abstractNumId w:val="19"/>
  </w:num>
  <w:num w:numId="25">
    <w:abstractNumId w:val="22"/>
  </w:num>
  <w:num w:numId="26">
    <w:abstractNumId w:val="2"/>
  </w:num>
  <w:num w:numId="27">
    <w:abstractNumId w:val="24"/>
  </w:num>
  <w:num w:numId="28">
    <w:abstractNumId w:val="8"/>
  </w:num>
  <w:num w:numId="29">
    <w:abstractNumId w:val="14"/>
  </w:num>
  <w:num w:numId="30">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doNotDisplayPageBoundaries/>
  <w:bordersDoNotSurroundHeader/>
  <w:bordersDoNotSurroundFooter/>
  <w:trackRevision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
  <w:rsids>
    <w:rsidRoot w:val="00754540"/>
    <w:rsid w:val="000002E1"/>
    <w:rsid w:val="00000B44"/>
    <w:rsid w:val="00000F7E"/>
    <w:rsid w:val="000031D0"/>
    <w:rsid w:val="000059B3"/>
    <w:rsid w:val="000068FD"/>
    <w:rsid w:val="00013296"/>
    <w:rsid w:val="00013871"/>
    <w:rsid w:val="000153C7"/>
    <w:rsid w:val="00015FE1"/>
    <w:rsid w:val="00020CFB"/>
    <w:rsid w:val="00020DE7"/>
    <w:rsid w:val="0002750C"/>
    <w:rsid w:val="00034A49"/>
    <w:rsid w:val="00036896"/>
    <w:rsid w:val="00036CE5"/>
    <w:rsid w:val="000412C1"/>
    <w:rsid w:val="00041372"/>
    <w:rsid w:val="00043AF9"/>
    <w:rsid w:val="000446F6"/>
    <w:rsid w:val="000455DF"/>
    <w:rsid w:val="00046B76"/>
    <w:rsid w:val="00050E6F"/>
    <w:rsid w:val="000516B1"/>
    <w:rsid w:val="00052237"/>
    <w:rsid w:val="00056439"/>
    <w:rsid w:val="00057532"/>
    <w:rsid w:val="0006225E"/>
    <w:rsid w:val="00062E3D"/>
    <w:rsid w:val="000678DE"/>
    <w:rsid w:val="00073A5A"/>
    <w:rsid w:val="00073EB5"/>
    <w:rsid w:val="000754C6"/>
    <w:rsid w:val="00081CE4"/>
    <w:rsid w:val="00090473"/>
    <w:rsid w:val="00090680"/>
    <w:rsid w:val="0009070A"/>
    <w:rsid w:val="00091D06"/>
    <w:rsid w:val="000960FA"/>
    <w:rsid w:val="000A245A"/>
    <w:rsid w:val="000A52FA"/>
    <w:rsid w:val="000A57B0"/>
    <w:rsid w:val="000A57B6"/>
    <w:rsid w:val="000A5DFE"/>
    <w:rsid w:val="000A5EFF"/>
    <w:rsid w:val="000B2F1C"/>
    <w:rsid w:val="000B318E"/>
    <w:rsid w:val="000B4499"/>
    <w:rsid w:val="000B5334"/>
    <w:rsid w:val="000B67E4"/>
    <w:rsid w:val="000B6B15"/>
    <w:rsid w:val="000B7F72"/>
    <w:rsid w:val="000C10C3"/>
    <w:rsid w:val="000C1387"/>
    <w:rsid w:val="000C54A6"/>
    <w:rsid w:val="000C6E90"/>
    <w:rsid w:val="000D3AF6"/>
    <w:rsid w:val="000D4192"/>
    <w:rsid w:val="000D58CF"/>
    <w:rsid w:val="000D64B5"/>
    <w:rsid w:val="000E055B"/>
    <w:rsid w:val="000E12C4"/>
    <w:rsid w:val="000E1988"/>
    <w:rsid w:val="000E1A99"/>
    <w:rsid w:val="000E542F"/>
    <w:rsid w:val="000E6DA2"/>
    <w:rsid w:val="000F084C"/>
    <w:rsid w:val="000F24C1"/>
    <w:rsid w:val="000F4DF4"/>
    <w:rsid w:val="000F4E9F"/>
    <w:rsid w:val="000F5F9A"/>
    <w:rsid w:val="000F69B8"/>
    <w:rsid w:val="00102278"/>
    <w:rsid w:val="00105656"/>
    <w:rsid w:val="00105924"/>
    <w:rsid w:val="001066CA"/>
    <w:rsid w:val="001073CA"/>
    <w:rsid w:val="00112714"/>
    <w:rsid w:val="00113D55"/>
    <w:rsid w:val="00115184"/>
    <w:rsid w:val="001156B2"/>
    <w:rsid w:val="0011720E"/>
    <w:rsid w:val="001213DB"/>
    <w:rsid w:val="00123F56"/>
    <w:rsid w:val="0012512D"/>
    <w:rsid w:val="001278FC"/>
    <w:rsid w:val="0013081A"/>
    <w:rsid w:val="00132CF5"/>
    <w:rsid w:val="0013378A"/>
    <w:rsid w:val="00135848"/>
    <w:rsid w:val="0014099D"/>
    <w:rsid w:val="001441A1"/>
    <w:rsid w:val="00144C1F"/>
    <w:rsid w:val="0014500C"/>
    <w:rsid w:val="001457D4"/>
    <w:rsid w:val="00146FE2"/>
    <w:rsid w:val="001472E1"/>
    <w:rsid w:val="001510F1"/>
    <w:rsid w:val="00152F70"/>
    <w:rsid w:val="001571C2"/>
    <w:rsid w:val="00161420"/>
    <w:rsid w:val="0016165F"/>
    <w:rsid w:val="00164D3D"/>
    <w:rsid w:val="00165537"/>
    <w:rsid w:val="0016559A"/>
    <w:rsid w:val="00170118"/>
    <w:rsid w:val="00171899"/>
    <w:rsid w:val="00174C98"/>
    <w:rsid w:val="001756A3"/>
    <w:rsid w:val="00176D0C"/>
    <w:rsid w:val="00181EAD"/>
    <w:rsid w:val="00184BE5"/>
    <w:rsid w:val="0018504A"/>
    <w:rsid w:val="00185B43"/>
    <w:rsid w:val="00185C23"/>
    <w:rsid w:val="00186064"/>
    <w:rsid w:val="001929B1"/>
    <w:rsid w:val="00193C9E"/>
    <w:rsid w:val="00194501"/>
    <w:rsid w:val="00195DD1"/>
    <w:rsid w:val="001A0706"/>
    <w:rsid w:val="001A12DD"/>
    <w:rsid w:val="001A2737"/>
    <w:rsid w:val="001A4865"/>
    <w:rsid w:val="001B086D"/>
    <w:rsid w:val="001B19D2"/>
    <w:rsid w:val="001B26BA"/>
    <w:rsid w:val="001B3CEB"/>
    <w:rsid w:val="001B3ECF"/>
    <w:rsid w:val="001B3F7C"/>
    <w:rsid w:val="001C10E3"/>
    <w:rsid w:val="001C21D6"/>
    <w:rsid w:val="001C492A"/>
    <w:rsid w:val="001D27AC"/>
    <w:rsid w:val="001D36BE"/>
    <w:rsid w:val="001D64C5"/>
    <w:rsid w:val="001E0D22"/>
    <w:rsid w:val="001E23C8"/>
    <w:rsid w:val="001E37D1"/>
    <w:rsid w:val="001E3D3B"/>
    <w:rsid w:val="001E429C"/>
    <w:rsid w:val="001E499F"/>
    <w:rsid w:val="001E4F3C"/>
    <w:rsid w:val="001E7CE8"/>
    <w:rsid w:val="001F4E5B"/>
    <w:rsid w:val="001F5CBC"/>
    <w:rsid w:val="001F5CCE"/>
    <w:rsid w:val="00206170"/>
    <w:rsid w:val="0020709D"/>
    <w:rsid w:val="0021747D"/>
    <w:rsid w:val="002221B6"/>
    <w:rsid w:val="00231AB7"/>
    <w:rsid w:val="002340F1"/>
    <w:rsid w:val="0023449E"/>
    <w:rsid w:val="0023741B"/>
    <w:rsid w:val="00245BD3"/>
    <w:rsid w:val="00246F95"/>
    <w:rsid w:val="00247DB2"/>
    <w:rsid w:val="00251BD2"/>
    <w:rsid w:val="00255AD3"/>
    <w:rsid w:val="002567CA"/>
    <w:rsid w:val="002623D6"/>
    <w:rsid w:val="00263082"/>
    <w:rsid w:val="0026331C"/>
    <w:rsid w:val="002634B1"/>
    <w:rsid w:val="00265841"/>
    <w:rsid w:val="002701EC"/>
    <w:rsid w:val="0027351B"/>
    <w:rsid w:val="00274213"/>
    <w:rsid w:val="002770AF"/>
    <w:rsid w:val="002770DA"/>
    <w:rsid w:val="00280375"/>
    <w:rsid w:val="00280F63"/>
    <w:rsid w:val="00281F45"/>
    <w:rsid w:val="002839FD"/>
    <w:rsid w:val="0028577C"/>
    <w:rsid w:val="002875E9"/>
    <w:rsid w:val="002879EE"/>
    <w:rsid w:val="0029323F"/>
    <w:rsid w:val="002A080E"/>
    <w:rsid w:val="002A4899"/>
    <w:rsid w:val="002A4FBD"/>
    <w:rsid w:val="002A6D50"/>
    <w:rsid w:val="002B08FE"/>
    <w:rsid w:val="002B1DB7"/>
    <w:rsid w:val="002B2576"/>
    <w:rsid w:val="002B37C0"/>
    <w:rsid w:val="002B4408"/>
    <w:rsid w:val="002C0767"/>
    <w:rsid w:val="002C291F"/>
    <w:rsid w:val="002C2FCD"/>
    <w:rsid w:val="002C6AD8"/>
    <w:rsid w:val="002D0E0D"/>
    <w:rsid w:val="002D2507"/>
    <w:rsid w:val="002D382B"/>
    <w:rsid w:val="002D52C3"/>
    <w:rsid w:val="002D7F05"/>
    <w:rsid w:val="002E1EDA"/>
    <w:rsid w:val="002E1F3F"/>
    <w:rsid w:val="002E21ED"/>
    <w:rsid w:val="002E49E4"/>
    <w:rsid w:val="002F0BE4"/>
    <w:rsid w:val="002F4EB8"/>
    <w:rsid w:val="002F5AC7"/>
    <w:rsid w:val="002F6068"/>
    <w:rsid w:val="0030141D"/>
    <w:rsid w:val="003016EB"/>
    <w:rsid w:val="00303F94"/>
    <w:rsid w:val="00304FD8"/>
    <w:rsid w:val="00307E97"/>
    <w:rsid w:val="00311C26"/>
    <w:rsid w:val="00314473"/>
    <w:rsid w:val="003151B1"/>
    <w:rsid w:val="00315A17"/>
    <w:rsid w:val="00316D38"/>
    <w:rsid w:val="00316E67"/>
    <w:rsid w:val="00317E42"/>
    <w:rsid w:val="0032333D"/>
    <w:rsid w:val="00324977"/>
    <w:rsid w:val="003302D2"/>
    <w:rsid w:val="00330839"/>
    <w:rsid w:val="0033293D"/>
    <w:rsid w:val="0033577C"/>
    <w:rsid w:val="00335DAC"/>
    <w:rsid w:val="00343334"/>
    <w:rsid w:val="00346109"/>
    <w:rsid w:val="00350D1D"/>
    <w:rsid w:val="00351145"/>
    <w:rsid w:val="00351778"/>
    <w:rsid w:val="003529D0"/>
    <w:rsid w:val="00352CF2"/>
    <w:rsid w:val="00356B6E"/>
    <w:rsid w:val="00360CED"/>
    <w:rsid w:val="00361163"/>
    <w:rsid w:val="003611C3"/>
    <w:rsid w:val="003614A4"/>
    <w:rsid w:val="00361CC7"/>
    <w:rsid w:val="00362549"/>
    <w:rsid w:val="003629F1"/>
    <w:rsid w:val="00365B18"/>
    <w:rsid w:val="00365ED1"/>
    <w:rsid w:val="00366DF9"/>
    <w:rsid w:val="003701CC"/>
    <w:rsid w:val="00370C01"/>
    <w:rsid w:val="00373659"/>
    <w:rsid w:val="003745E8"/>
    <w:rsid w:val="003844B6"/>
    <w:rsid w:val="00384662"/>
    <w:rsid w:val="00385C92"/>
    <w:rsid w:val="0038631D"/>
    <w:rsid w:val="00391D9A"/>
    <w:rsid w:val="00394258"/>
    <w:rsid w:val="00396F69"/>
    <w:rsid w:val="003A1118"/>
    <w:rsid w:val="003A23D0"/>
    <w:rsid w:val="003A3279"/>
    <w:rsid w:val="003A65E1"/>
    <w:rsid w:val="003B109C"/>
    <w:rsid w:val="003B2380"/>
    <w:rsid w:val="003B6301"/>
    <w:rsid w:val="003B7C9A"/>
    <w:rsid w:val="003C002F"/>
    <w:rsid w:val="003C17A7"/>
    <w:rsid w:val="003C23C2"/>
    <w:rsid w:val="003C3893"/>
    <w:rsid w:val="003C3A74"/>
    <w:rsid w:val="003C6C52"/>
    <w:rsid w:val="003D0AFE"/>
    <w:rsid w:val="003D22F7"/>
    <w:rsid w:val="003D55C6"/>
    <w:rsid w:val="003D617E"/>
    <w:rsid w:val="003D732C"/>
    <w:rsid w:val="003E0067"/>
    <w:rsid w:val="003E3E5C"/>
    <w:rsid w:val="003E4F33"/>
    <w:rsid w:val="003E535C"/>
    <w:rsid w:val="003E58B3"/>
    <w:rsid w:val="003E5AAC"/>
    <w:rsid w:val="003F025D"/>
    <w:rsid w:val="003F0FDE"/>
    <w:rsid w:val="003F1C41"/>
    <w:rsid w:val="003F1F1D"/>
    <w:rsid w:val="003F2C1D"/>
    <w:rsid w:val="00400778"/>
    <w:rsid w:val="004022FD"/>
    <w:rsid w:val="00404441"/>
    <w:rsid w:val="0041032E"/>
    <w:rsid w:val="00415C53"/>
    <w:rsid w:val="004178A0"/>
    <w:rsid w:val="00420AC0"/>
    <w:rsid w:val="00421C98"/>
    <w:rsid w:val="00423FF3"/>
    <w:rsid w:val="00427B93"/>
    <w:rsid w:val="00433B12"/>
    <w:rsid w:val="00434B77"/>
    <w:rsid w:val="004355C1"/>
    <w:rsid w:val="004372C6"/>
    <w:rsid w:val="004408BF"/>
    <w:rsid w:val="00441C25"/>
    <w:rsid w:val="00442D50"/>
    <w:rsid w:val="0044601F"/>
    <w:rsid w:val="00447D5D"/>
    <w:rsid w:val="004505EE"/>
    <w:rsid w:val="004507D4"/>
    <w:rsid w:val="00451D99"/>
    <w:rsid w:val="00452829"/>
    <w:rsid w:val="0045523A"/>
    <w:rsid w:val="00455957"/>
    <w:rsid w:val="004566D9"/>
    <w:rsid w:val="004632E4"/>
    <w:rsid w:val="00465D88"/>
    <w:rsid w:val="00466F37"/>
    <w:rsid w:val="00472AA0"/>
    <w:rsid w:val="004741F0"/>
    <w:rsid w:val="00474EA9"/>
    <w:rsid w:val="0047590F"/>
    <w:rsid w:val="00477627"/>
    <w:rsid w:val="0048161F"/>
    <w:rsid w:val="00481A87"/>
    <w:rsid w:val="00481B70"/>
    <w:rsid w:val="0048294A"/>
    <w:rsid w:val="00482B2C"/>
    <w:rsid w:val="00482D76"/>
    <w:rsid w:val="004922F0"/>
    <w:rsid w:val="00497A3D"/>
    <w:rsid w:val="004A00D0"/>
    <w:rsid w:val="004A3C9C"/>
    <w:rsid w:val="004A440F"/>
    <w:rsid w:val="004A523A"/>
    <w:rsid w:val="004B0B6B"/>
    <w:rsid w:val="004B23CC"/>
    <w:rsid w:val="004B4B9A"/>
    <w:rsid w:val="004B7A93"/>
    <w:rsid w:val="004C0D90"/>
    <w:rsid w:val="004C49DE"/>
    <w:rsid w:val="004D1D82"/>
    <w:rsid w:val="004D2B48"/>
    <w:rsid w:val="004D610E"/>
    <w:rsid w:val="004E3C9A"/>
    <w:rsid w:val="004E3FC2"/>
    <w:rsid w:val="004F1475"/>
    <w:rsid w:val="004F5F8E"/>
    <w:rsid w:val="00500265"/>
    <w:rsid w:val="00501AFD"/>
    <w:rsid w:val="00501B6D"/>
    <w:rsid w:val="00501D7D"/>
    <w:rsid w:val="0050200B"/>
    <w:rsid w:val="00503D04"/>
    <w:rsid w:val="00507CF5"/>
    <w:rsid w:val="00507DEC"/>
    <w:rsid w:val="0052022A"/>
    <w:rsid w:val="00520F55"/>
    <w:rsid w:val="00523A2A"/>
    <w:rsid w:val="00524DE7"/>
    <w:rsid w:val="005251AE"/>
    <w:rsid w:val="0052596E"/>
    <w:rsid w:val="00525EB7"/>
    <w:rsid w:val="00526882"/>
    <w:rsid w:val="00532CA8"/>
    <w:rsid w:val="005368EA"/>
    <w:rsid w:val="00537636"/>
    <w:rsid w:val="00537C3E"/>
    <w:rsid w:val="00541116"/>
    <w:rsid w:val="0054348B"/>
    <w:rsid w:val="005466A3"/>
    <w:rsid w:val="00552AC2"/>
    <w:rsid w:val="005536F5"/>
    <w:rsid w:val="005540AF"/>
    <w:rsid w:val="0055471C"/>
    <w:rsid w:val="00556428"/>
    <w:rsid w:val="00556686"/>
    <w:rsid w:val="005617FC"/>
    <w:rsid w:val="0056570D"/>
    <w:rsid w:val="005710DA"/>
    <w:rsid w:val="00571101"/>
    <w:rsid w:val="00571E74"/>
    <w:rsid w:val="00572F58"/>
    <w:rsid w:val="005772DF"/>
    <w:rsid w:val="005775A0"/>
    <w:rsid w:val="00577B3D"/>
    <w:rsid w:val="00580746"/>
    <w:rsid w:val="00583CAA"/>
    <w:rsid w:val="0058493A"/>
    <w:rsid w:val="00585562"/>
    <w:rsid w:val="005940CD"/>
    <w:rsid w:val="00596209"/>
    <w:rsid w:val="00597618"/>
    <w:rsid w:val="00597711"/>
    <w:rsid w:val="005A066B"/>
    <w:rsid w:val="005A090A"/>
    <w:rsid w:val="005A0C83"/>
    <w:rsid w:val="005A2A54"/>
    <w:rsid w:val="005A3F65"/>
    <w:rsid w:val="005A3FEE"/>
    <w:rsid w:val="005A48DB"/>
    <w:rsid w:val="005A57B0"/>
    <w:rsid w:val="005A5B56"/>
    <w:rsid w:val="005A60EB"/>
    <w:rsid w:val="005A71EA"/>
    <w:rsid w:val="005B082E"/>
    <w:rsid w:val="005B2137"/>
    <w:rsid w:val="005B71C4"/>
    <w:rsid w:val="005B7999"/>
    <w:rsid w:val="005B7F96"/>
    <w:rsid w:val="005C186D"/>
    <w:rsid w:val="005C2763"/>
    <w:rsid w:val="005C33B2"/>
    <w:rsid w:val="005C49A5"/>
    <w:rsid w:val="005C552F"/>
    <w:rsid w:val="005C5A5A"/>
    <w:rsid w:val="005D0F54"/>
    <w:rsid w:val="005D2601"/>
    <w:rsid w:val="005D3200"/>
    <w:rsid w:val="005D3253"/>
    <w:rsid w:val="005D42DB"/>
    <w:rsid w:val="005D5012"/>
    <w:rsid w:val="005D7D3F"/>
    <w:rsid w:val="005E187F"/>
    <w:rsid w:val="005E4700"/>
    <w:rsid w:val="005E7788"/>
    <w:rsid w:val="005F37E7"/>
    <w:rsid w:val="005F3AF7"/>
    <w:rsid w:val="00602DE9"/>
    <w:rsid w:val="00603B1F"/>
    <w:rsid w:val="00605430"/>
    <w:rsid w:val="00607CC6"/>
    <w:rsid w:val="0061316B"/>
    <w:rsid w:val="006150BB"/>
    <w:rsid w:val="006157DF"/>
    <w:rsid w:val="00617F02"/>
    <w:rsid w:val="006214C6"/>
    <w:rsid w:val="0062179F"/>
    <w:rsid w:val="0062438B"/>
    <w:rsid w:val="006244F1"/>
    <w:rsid w:val="00624C87"/>
    <w:rsid w:val="006259CC"/>
    <w:rsid w:val="006268A9"/>
    <w:rsid w:val="006309A1"/>
    <w:rsid w:val="00630FE7"/>
    <w:rsid w:val="0063163A"/>
    <w:rsid w:val="0063253C"/>
    <w:rsid w:val="0063553B"/>
    <w:rsid w:val="006360E8"/>
    <w:rsid w:val="00637AA4"/>
    <w:rsid w:val="00637DEF"/>
    <w:rsid w:val="006425B1"/>
    <w:rsid w:val="0064326C"/>
    <w:rsid w:val="006447B7"/>
    <w:rsid w:val="00644E53"/>
    <w:rsid w:val="006473A7"/>
    <w:rsid w:val="00650F69"/>
    <w:rsid w:val="00651EC4"/>
    <w:rsid w:val="00653BC0"/>
    <w:rsid w:val="00655709"/>
    <w:rsid w:val="00656092"/>
    <w:rsid w:val="00656B37"/>
    <w:rsid w:val="00656F4A"/>
    <w:rsid w:val="0066037A"/>
    <w:rsid w:val="006609DF"/>
    <w:rsid w:val="0067052E"/>
    <w:rsid w:val="00671D60"/>
    <w:rsid w:val="00672E08"/>
    <w:rsid w:val="00673AC5"/>
    <w:rsid w:val="00680FEA"/>
    <w:rsid w:val="00682DB4"/>
    <w:rsid w:val="00684509"/>
    <w:rsid w:val="0068465C"/>
    <w:rsid w:val="00684C46"/>
    <w:rsid w:val="00691305"/>
    <w:rsid w:val="006919FA"/>
    <w:rsid w:val="0069539F"/>
    <w:rsid w:val="00696A44"/>
    <w:rsid w:val="006A0D72"/>
    <w:rsid w:val="006A1B9E"/>
    <w:rsid w:val="006A4B8F"/>
    <w:rsid w:val="006A4CCB"/>
    <w:rsid w:val="006B2441"/>
    <w:rsid w:val="006B253C"/>
    <w:rsid w:val="006C0584"/>
    <w:rsid w:val="006C1F14"/>
    <w:rsid w:val="006C3700"/>
    <w:rsid w:val="006C4784"/>
    <w:rsid w:val="006C78B7"/>
    <w:rsid w:val="006D18AE"/>
    <w:rsid w:val="006D3B3A"/>
    <w:rsid w:val="006D5FD4"/>
    <w:rsid w:val="006F0F24"/>
    <w:rsid w:val="006F3127"/>
    <w:rsid w:val="00701AC5"/>
    <w:rsid w:val="007038FA"/>
    <w:rsid w:val="00707454"/>
    <w:rsid w:val="00711D3F"/>
    <w:rsid w:val="00712DCD"/>
    <w:rsid w:val="00714483"/>
    <w:rsid w:val="00716BC7"/>
    <w:rsid w:val="007200FA"/>
    <w:rsid w:val="007245EB"/>
    <w:rsid w:val="00725859"/>
    <w:rsid w:val="007262A4"/>
    <w:rsid w:val="007314D2"/>
    <w:rsid w:val="007414C1"/>
    <w:rsid w:val="00741DA7"/>
    <w:rsid w:val="007454CB"/>
    <w:rsid w:val="007460F8"/>
    <w:rsid w:val="00747608"/>
    <w:rsid w:val="00747EA4"/>
    <w:rsid w:val="0075048C"/>
    <w:rsid w:val="0075271E"/>
    <w:rsid w:val="00752C7F"/>
    <w:rsid w:val="00754540"/>
    <w:rsid w:val="00754C6A"/>
    <w:rsid w:val="00755691"/>
    <w:rsid w:val="007556E1"/>
    <w:rsid w:val="0075625D"/>
    <w:rsid w:val="007608C6"/>
    <w:rsid w:val="00764E45"/>
    <w:rsid w:val="007658DB"/>
    <w:rsid w:val="007667C8"/>
    <w:rsid w:val="00766CD7"/>
    <w:rsid w:val="0076716B"/>
    <w:rsid w:val="0077103C"/>
    <w:rsid w:val="00771C89"/>
    <w:rsid w:val="007738DD"/>
    <w:rsid w:val="00774589"/>
    <w:rsid w:val="007747ED"/>
    <w:rsid w:val="00776015"/>
    <w:rsid w:val="0077651F"/>
    <w:rsid w:val="00781388"/>
    <w:rsid w:val="0078234F"/>
    <w:rsid w:val="007823C8"/>
    <w:rsid w:val="00784C16"/>
    <w:rsid w:val="00792737"/>
    <w:rsid w:val="00793E55"/>
    <w:rsid w:val="007A1082"/>
    <w:rsid w:val="007A16E8"/>
    <w:rsid w:val="007A5F9F"/>
    <w:rsid w:val="007B3A0B"/>
    <w:rsid w:val="007C1009"/>
    <w:rsid w:val="007C2230"/>
    <w:rsid w:val="007C483F"/>
    <w:rsid w:val="007C5E95"/>
    <w:rsid w:val="007C6F03"/>
    <w:rsid w:val="007C794D"/>
    <w:rsid w:val="007C7B43"/>
    <w:rsid w:val="007D026B"/>
    <w:rsid w:val="007D3C48"/>
    <w:rsid w:val="007D419B"/>
    <w:rsid w:val="007D4676"/>
    <w:rsid w:val="007D4F9C"/>
    <w:rsid w:val="007D5E57"/>
    <w:rsid w:val="007D5ECE"/>
    <w:rsid w:val="007E4BDA"/>
    <w:rsid w:val="007E75D3"/>
    <w:rsid w:val="007F0BB4"/>
    <w:rsid w:val="007F1419"/>
    <w:rsid w:val="007F16F0"/>
    <w:rsid w:val="007F4378"/>
    <w:rsid w:val="007F69F0"/>
    <w:rsid w:val="007F7108"/>
    <w:rsid w:val="0080351D"/>
    <w:rsid w:val="00804015"/>
    <w:rsid w:val="00804E30"/>
    <w:rsid w:val="00806D58"/>
    <w:rsid w:val="00807B77"/>
    <w:rsid w:val="00813719"/>
    <w:rsid w:val="00814330"/>
    <w:rsid w:val="00814398"/>
    <w:rsid w:val="00814462"/>
    <w:rsid w:val="00815D53"/>
    <w:rsid w:val="00820021"/>
    <w:rsid w:val="008219BC"/>
    <w:rsid w:val="008262A9"/>
    <w:rsid w:val="0082648E"/>
    <w:rsid w:val="00826853"/>
    <w:rsid w:val="0082701A"/>
    <w:rsid w:val="00827CFE"/>
    <w:rsid w:val="00830FA8"/>
    <w:rsid w:val="00834C7E"/>
    <w:rsid w:val="008368AD"/>
    <w:rsid w:val="008377D2"/>
    <w:rsid w:val="00843ADC"/>
    <w:rsid w:val="00845871"/>
    <w:rsid w:val="00847E66"/>
    <w:rsid w:val="00850B05"/>
    <w:rsid w:val="00850D6B"/>
    <w:rsid w:val="0085154F"/>
    <w:rsid w:val="008554E7"/>
    <w:rsid w:val="0085632D"/>
    <w:rsid w:val="00864B78"/>
    <w:rsid w:val="00865CCD"/>
    <w:rsid w:val="00872E00"/>
    <w:rsid w:val="008737CA"/>
    <w:rsid w:val="00877DCA"/>
    <w:rsid w:val="008800AD"/>
    <w:rsid w:val="00882F15"/>
    <w:rsid w:val="00883259"/>
    <w:rsid w:val="00890095"/>
    <w:rsid w:val="008907C9"/>
    <w:rsid w:val="00891F90"/>
    <w:rsid w:val="00896E85"/>
    <w:rsid w:val="00897778"/>
    <w:rsid w:val="008A0979"/>
    <w:rsid w:val="008A342F"/>
    <w:rsid w:val="008A7312"/>
    <w:rsid w:val="008B2AB2"/>
    <w:rsid w:val="008B52C8"/>
    <w:rsid w:val="008B68AA"/>
    <w:rsid w:val="008C16AD"/>
    <w:rsid w:val="008C1EEE"/>
    <w:rsid w:val="008C616D"/>
    <w:rsid w:val="008D16DF"/>
    <w:rsid w:val="008D31F7"/>
    <w:rsid w:val="008D5243"/>
    <w:rsid w:val="008D66B2"/>
    <w:rsid w:val="008D71C9"/>
    <w:rsid w:val="008D753A"/>
    <w:rsid w:val="008E0C2B"/>
    <w:rsid w:val="008E2F7A"/>
    <w:rsid w:val="008E3385"/>
    <w:rsid w:val="008E388D"/>
    <w:rsid w:val="008E4FC0"/>
    <w:rsid w:val="008E51DA"/>
    <w:rsid w:val="008E7828"/>
    <w:rsid w:val="008F0943"/>
    <w:rsid w:val="008F26DB"/>
    <w:rsid w:val="008F3482"/>
    <w:rsid w:val="008F61C7"/>
    <w:rsid w:val="008F6C75"/>
    <w:rsid w:val="00900907"/>
    <w:rsid w:val="009017EF"/>
    <w:rsid w:val="00901F73"/>
    <w:rsid w:val="00906016"/>
    <w:rsid w:val="00912182"/>
    <w:rsid w:val="00913C7E"/>
    <w:rsid w:val="00915220"/>
    <w:rsid w:val="00917D94"/>
    <w:rsid w:val="00924869"/>
    <w:rsid w:val="00930E52"/>
    <w:rsid w:val="009343B0"/>
    <w:rsid w:val="009366B7"/>
    <w:rsid w:val="00936CD9"/>
    <w:rsid w:val="00937CD7"/>
    <w:rsid w:val="00941DB1"/>
    <w:rsid w:val="0094242F"/>
    <w:rsid w:val="00942F85"/>
    <w:rsid w:val="00944E40"/>
    <w:rsid w:val="009456DD"/>
    <w:rsid w:val="0094703A"/>
    <w:rsid w:val="009513D1"/>
    <w:rsid w:val="00951EEF"/>
    <w:rsid w:val="00951FD8"/>
    <w:rsid w:val="00956BC2"/>
    <w:rsid w:val="009602DD"/>
    <w:rsid w:val="009623FF"/>
    <w:rsid w:val="00963C73"/>
    <w:rsid w:val="00963FFD"/>
    <w:rsid w:val="00966C7A"/>
    <w:rsid w:val="00967345"/>
    <w:rsid w:val="00967BBA"/>
    <w:rsid w:val="00973226"/>
    <w:rsid w:val="009732FD"/>
    <w:rsid w:val="0097674D"/>
    <w:rsid w:val="00981F6B"/>
    <w:rsid w:val="00982130"/>
    <w:rsid w:val="0098251F"/>
    <w:rsid w:val="00983BFE"/>
    <w:rsid w:val="009903DF"/>
    <w:rsid w:val="00991035"/>
    <w:rsid w:val="0099263D"/>
    <w:rsid w:val="00992722"/>
    <w:rsid w:val="009A03C1"/>
    <w:rsid w:val="009A42EC"/>
    <w:rsid w:val="009A5A84"/>
    <w:rsid w:val="009B2D29"/>
    <w:rsid w:val="009B30A2"/>
    <w:rsid w:val="009B5A90"/>
    <w:rsid w:val="009C0D7A"/>
    <w:rsid w:val="009C1F16"/>
    <w:rsid w:val="009C27FC"/>
    <w:rsid w:val="009C30B7"/>
    <w:rsid w:val="009C44E5"/>
    <w:rsid w:val="009C7D2F"/>
    <w:rsid w:val="009D0B0F"/>
    <w:rsid w:val="009D12B4"/>
    <w:rsid w:val="009D18AE"/>
    <w:rsid w:val="009D4D23"/>
    <w:rsid w:val="009D595F"/>
    <w:rsid w:val="009D673B"/>
    <w:rsid w:val="009D765E"/>
    <w:rsid w:val="009E012C"/>
    <w:rsid w:val="009E0D37"/>
    <w:rsid w:val="009E275F"/>
    <w:rsid w:val="009E2850"/>
    <w:rsid w:val="009E6C9B"/>
    <w:rsid w:val="009E7C1B"/>
    <w:rsid w:val="009F058E"/>
    <w:rsid w:val="009F66C2"/>
    <w:rsid w:val="009F70AA"/>
    <w:rsid w:val="00A01E3F"/>
    <w:rsid w:val="00A03AFC"/>
    <w:rsid w:val="00A0489D"/>
    <w:rsid w:val="00A0490F"/>
    <w:rsid w:val="00A0647B"/>
    <w:rsid w:val="00A069F1"/>
    <w:rsid w:val="00A0704D"/>
    <w:rsid w:val="00A07487"/>
    <w:rsid w:val="00A11A92"/>
    <w:rsid w:val="00A13F18"/>
    <w:rsid w:val="00A17195"/>
    <w:rsid w:val="00A21102"/>
    <w:rsid w:val="00A218E5"/>
    <w:rsid w:val="00A21F6B"/>
    <w:rsid w:val="00A22A4F"/>
    <w:rsid w:val="00A22AB4"/>
    <w:rsid w:val="00A2369F"/>
    <w:rsid w:val="00A24BFA"/>
    <w:rsid w:val="00A26B46"/>
    <w:rsid w:val="00A30C5B"/>
    <w:rsid w:val="00A31752"/>
    <w:rsid w:val="00A3184B"/>
    <w:rsid w:val="00A3333F"/>
    <w:rsid w:val="00A36682"/>
    <w:rsid w:val="00A37602"/>
    <w:rsid w:val="00A37873"/>
    <w:rsid w:val="00A430D8"/>
    <w:rsid w:val="00A443B9"/>
    <w:rsid w:val="00A44EDC"/>
    <w:rsid w:val="00A45302"/>
    <w:rsid w:val="00A46F5F"/>
    <w:rsid w:val="00A47889"/>
    <w:rsid w:val="00A520D2"/>
    <w:rsid w:val="00A52E31"/>
    <w:rsid w:val="00A53D44"/>
    <w:rsid w:val="00A54C75"/>
    <w:rsid w:val="00A5749E"/>
    <w:rsid w:val="00A60A6A"/>
    <w:rsid w:val="00A6300C"/>
    <w:rsid w:val="00A64503"/>
    <w:rsid w:val="00A64535"/>
    <w:rsid w:val="00A67918"/>
    <w:rsid w:val="00A67D81"/>
    <w:rsid w:val="00A67EB5"/>
    <w:rsid w:val="00A67FF6"/>
    <w:rsid w:val="00A71241"/>
    <w:rsid w:val="00A731BE"/>
    <w:rsid w:val="00A742A1"/>
    <w:rsid w:val="00A760BE"/>
    <w:rsid w:val="00A762E7"/>
    <w:rsid w:val="00A80061"/>
    <w:rsid w:val="00A81103"/>
    <w:rsid w:val="00A81B97"/>
    <w:rsid w:val="00A82027"/>
    <w:rsid w:val="00A82269"/>
    <w:rsid w:val="00A877D3"/>
    <w:rsid w:val="00A90C47"/>
    <w:rsid w:val="00A92234"/>
    <w:rsid w:val="00A92E93"/>
    <w:rsid w:val="00AA10BA"/>
    <w:rsid w:val="00AA3AD4"/>
    <w:rsid w:val="00AA4779"/>
    <w:rsid w:val="00AB11F7"/>
    <w:rsid w:val="00AB1C60"/>
    <w:rsid w:val="00AB20A4"/>
    <w:rsid w:val="00AB504B"/>
    <w:rsid w:val="00AB5316"/>
    <w:rsid w:val="00AB58E5"/>
    <w:rsid w:val="00AB6DC4"/>
    <w:rsid w:val="00AC0F31"/>
    <w:rsid w:val="00AC4029"/>
    <w:rsid w:val="00AC542C"/>
    <w:rsid w:val="00AD2CD1"/>
    <w:rsid w:val="00AD46CA"/>
    <w:rsid w:val="00AD6B31"/>
    <w:rsid w:val="00AD7BE3"/>
    <w:rsid w:val="00AE3340"/>
    <w:rsid w:val="00AE4011"/>
    <w:rsid w:val="00AE4662"/>
    <w:rsid w:val="00AF202C"/>
    <w:rsid w:val="00AF5588"/>
    <w:rsid w:val="00AF6FC3"/>
    <w:rsid w:val="00B0549A"/>
    <w:rsid w:val="00B057D8"/>
    <w:rsid w:val="00B06DD1"/>
    <w:rsid w:val="00B10072"/>
    <w:rsid w:val="00B14DC6"/>
    <w:rsid w:val="00B15316"/>
    <w:rsid w:val="00B162FD"/>
    <w:rsid w:val="00B17551"/>
    <w:rsid w:val="00B20BBF"/>
    <w:rsid w:val="00B22B24"/>
    <w:rsid w:val="00B327F5"/>
    <w:rsid w:val="00B33AD0"/>
    <w:rsid w:val="00B3661D"/>
    <w:rsid w:val="00B407AF"/>
    <w:rsid w:val="00B42010"/>
    <w:rsid w:val="00B422FD"/>
    <w:rsid w:val="00B4274C"/>
    <w:rsid w:val="00B42992"/>
    <w:rsid w:val="00B45695"/>
    <w:rsid w:val="00B4713E"/>
    <w:rsid w:val="00B474C7"/>
    <w:rsid w:val="00B50089"/>
    <w:rsid w:val="00B50720"/>
    <w:rsid w:val="00B51FEF"/>
    <w:rsid w:val="00B526C6"/>
    <w:rsid w:val="00B54B72"/>
    <w:rsid w:val="00B55F1D"/>
    <w:rsid w:val="00B560D8"/>
    <w:rsid w:val="00B613FB"/>
    <w:rsid w:val="00B65C3E"/>
    <w:rsid w:val="00B72343"/>
    <w:rsid w:val="00B73800"/>
    <w:rsid w:val="00B73ABF"/>
    <w:rsid w:val="00B746C3"/>
    <w:rsid w:val="00B77DA3"/>
    <w:rsid w:val="00B812DD"/>
    <w:rsid w:val="00B84D36"/>
    <w:rsid w:val="00B86514"/>
    <w:rsid w:val="00B90B8C"/>
    <w:rsid w:val="00B91839"/>
    <w:rsid w:val="00B92F18"/>
    <w:rsid w:val="00B94FE6"/>
    <w:rsid w:val="00B96809"/>
    <w:rsid w:val="00B97BE1"/>
    <w:rsid w:val="00BA003A"/>
    <w:rsid w:val="00BA26B8"/>
    <w:rsid w:val="00BA3FD1"/>
    <w:rsid w:val="00BA4F8D"/>
    <w:rsid w:val="00BB1D38"/>
    <w:rsid w:val="00BB225B"/>
    <w:rsid w:val="00BB396D"/>
    <w:rsid w:val="00BB7C93"/>
    <w:rsid w:val="00BC2DF5"/>
    <w:rsid w:val="00BC32A5"/>
    <w:rsid w:val="00BC3C41"/>
    <w:rsid w:val="00BC47D4"/>
    <w:rsid w:val="00BC4FDD"/>
    <w:rsid w:val="00BC7B02"/>
    <w:rsid w:val="00BD3CA6"/>
    <w:rsid w:val="00BD3DE6"/>
    <w:rsid w:val="00BE4438"/>
    <w:rsid w:val="00BE5A23"/>
    <w:rsid w:val="00BF24CB"/>
    <w:rsid w:val="00BF467E"/>
    <w:rsid w:val="00BF4F94"/>
    <w:rsid w:val="00BF6FC6"/>
    <w:rsid w:val="00BF7F91"/>
    <w:rsid w:val="00C0389A"/>
    <w:rsid w:val="00C0394A"/>
    <w:rsid w:val="00C073AB"/>
    <w:rsid w:val="00C07A45"/>
    <w:rsid w:val="00C07CFC"/>
    <w:rsid w:val="00C1028B"/>
    <w:rsid w:val="00C119A5"/>
    <w:rsid w:val="00C150DB"/>
    <w:rsid w:val="00C226DB"/>
    <w:rsid w:val="00C244BB"/>
    <w:rsid w:val="00C273C4"/>
    <w:rsid w:val="00C36513"/>
    <w:rsid w:val="00C36A80"/>
    <w:rsid w:val="00C371C7"/>
    <w:rsid w:val="00C37424"/>
    <w:rsid w:val="00C42069"/>
    <w:rsid w:val="00C42AA2"/>
    <w:rsid w:val="00C43FF5"/>
    <w:rsid w:val="00C443D5"/>
    <w:rsid w:val="00C51200"/>
    <w:rsid w:val="00C523E8"/>
    <w:rsid w:val="00C526B6"/>
    <w:rsid w:val="00C55890"/>
    <w:rsid w:val="00C56767"/>
    <w:rsid w:val="00C57025"/>
    <w:rsid w:val="00C5772E"/>
    <w:rsid w:val="00C635D5"/>
    <w:rsid w:val="00C638C8"/>
    <w:rsid w:val="00C66B70"/>
    <w:rsid w:val="00C67BA2"/>
    <w:rsid w:val="00C71057"/>
    <w:rsid w:val="00C719A6"/>
    <w:rsid w:val="00C73114"/>
    <w:rsid w:val="00C73863"/>
    <w:rsid w:val="00C8682E"/>
    <w:rsid w:val="00C87D63"/>
    <w:rsid w:val="00C9386D"/>
    <w:rsid w:val="00C94F3E"/>
    <w:rsid w:val="00C94F9A"/>
    <w:rsid w:val="00C950EB"/>
    <w:rsid w:val="00C951F4"/>
    <w:rsid w:val="00C958CF"/>
    <w:rsid w:val="00C964B4"/>
    <w:rsid w:val="00CA4179"/>
    <w:rsid w:val="00CA4E6C"/>
    <w:rsid w:val="00CA547E"/>
    <w:rsid w:val="00CB1155"/>
    <w:rsid w:val="00CB22EA"/>
    <w:rsid w:val="00CB4798"/>
    <w:rsid w:val="00CC159F"/>
    <w:rsid w:val="00CC401D"/>
    <w:rsid w:val="00CC6E98"/>
    <w:rsid w:val="00CC73C5"/>
    <w:rsid w:val="00CC77DD"/>
    <w:rsid w:val="00CC78AB"/>
    <w:rsid w:val="00CD1697"/>
    <w:rsid w:val="00CD2DB3"/>
    <w:rsid w:val="00CD523B"/>
    <w:rsid w:val="00CD7332"/>
    <w:rsid w:val="00CE0ACC"/>
    <w:rsid w:val="00CE4536"/>
    <w:rsid w:val="00CE5383"/>
    <w:rsid w:val="00CF3B5F"/>
    <w:rsid w:val="00CF3F1A"/>
    <w:rsid w:val="00CF6AD8"/>
    <w:rsid w:val="00D050C4"/>
    <w:rsid w:val="00D0514A"/>
    <w:rsid w:val="00D05175"/>
    <w:rsid w:val="00D05535"/>
    <w:rsid w:val="00D06C4B"/>
    <w:rsid w:val="00D1238F"/>
    <w:rsid w:val="00D1700F"/>
    <w:rsid w:val="00D17E6E"/>
    <w:rsid w:val="00D20289"/>
    <w:rsid w:val="00D21635"/>
    <w:rsid w:val="00D22A20"/>
    <w:rsid w:val="00D22D48"/>
    <w:rsid w:val="00D24256"/>
    <w:rsid w:val="00D2597E"/>
    <w:rsid w:val="00D25C2D"/>
    <w:rsid w:val="00D27464"/>
    <w:rsid w:val="00D30333"/>
    <w:rsid w:val="00D319CB"/>
    <w:rsid w:val="00D3310C"/>
    <w:rsid w:val="00D3353F"/>
    <w:rsid w:val="00D339FF"/>
    <w:rsid w:val="00D35665"/>
    <w:rsid w:val="00D36F0B"/>
    <w:rsid w:val="00D43675"/>
    <w:rsid w:val="00D44895"/>
    <w:rsid w:val="00D46AAF"/>
    <w:rsid w:val="00D536FC"/>
    <w:rsid w:val="00D5518A"/>
    <w:rsid w:val="00D55CA8"/>
    <w:rsid w:val="00D564A5"/>
    <w:rsid w:val="00D57572"/>
    <w:rsid w:val="00D60021"/>
    <w:rsid w:val="00D642FB"/>
    <w:rsid w:val="00D66F0A"/>
    <w:rsid w:val="00D6735C"/>
    <w:rsid w:val="00D67502"/>
    <w:rsid w:val="00D716D5"/>
    <w:rsid w:val="00D71CCC"/>
    <w:rsid w:val="00D74F03"/>
    <w:rsid w:val="00D769F0"/>
    <w:rsid w:val="00D801B1"/>
    <w:rsid w:val="00D80C89"/>
    <w:rsid w:val="00D838FA"/>
    <w:rsid w:val="00D83BD2"/>
    <w:rsid w:val="00D90200"/>
    <w:rsid w:val="00D922AB"/>
    <w:rsid w:val="00D92FF6"/>
    <w:rsid w:val="00D95B0A"/>
    <w:rsid w:val="00D96D3F"/>
    <w:rsid w:val="00D97C79"/>
    <w:rsid w:val="00DA0365"/>
    <w:rsid w:val="00DA07FA"/>
    <w:rsid w:val="00DA0A40"/>
    <w:rsid w:val="00DA107A"/>
    <w:rsid w:val="00DA19D0"/>
    <w:rsid w:val="00DA324E"/>
    <w:rsid w:val="00DA62AB"/>
    <w:rsid w:val="00DB056F"/>
    <w:rsid w:val="00DB0B69"/>
    <w:rsid w:val="00DB10D8"/>
    <w:rsid w:val="00DB1CF6"/>
    <w:rsid w:val="00DB3B6C"/>
    <w:rsid w:val="00DB480A"/>
    <w:rsid w:val="00DB6B6C"/>
    <w:rsid w:val="00DC13E1"/>
    <w:rsid w:val="00DC2367"/>
    <w:rsid w:val="00DC23EC"/>
    <w:rsid w:val="00DC254C"/>
    <w:rsid w:val="00DC3ECC"/>
    <w:rsid w:val="00DC580A"/>
    <w:rsid w:val="00DD2AE2"/>
    <w:rsid w:val="00DD427F"/>
    <w:rsid w:val="00DD5A5E"/>
    <w:rsid w:val="00DE16E5"/>
    <w:rsid w:val="00DE2200"/>
    <w:rsid w:val="00DE7C7D"/>
    <w:rsid w:val="00DF01A3"/>
    <w:rsid w:val="00DF0597"/>
    <w:rsid w:val="00DF2247"/>
    <w:rsid w:val="00DF3A32"/>
    <w:rsid w:val="00DF517D"/>
    <w:rsid w:val="00DF6D10"/>
    <w:rsid w:val="00DF6D3C"/>
    <w:rsid w:val="00E0036B"/>
    <w:rsid w:val="00E02DC2"/>
    <w:rsid w:val="00E03269"/>
    <w:rsid w:val="00E05C5E"/>
    <w:rsid w:val="00E06BE7"/>
    <w:rsid w:val="00E139DB"/>
    <w:rsid w:val="00E143B1"/>
    <w:rsid w:val="00E15504"/>
    <w:rsid w:val="00E20B75"/>
    <w:rsid w:val="00E20B78"/>
    <w:rsid w:val="00E248BD"/>
    <w:rsid w:val="00E25518"/>
    <w:rsid w:val="00E26227"/>
    <w:rsid w:val="00E26BB2"/>
    <w:rsid w:val="00E271B1"/>
    <w:rsid w:val="00E35761"/>
    <w:rsid w:val="00E36F0F"/>
    <w:rsid w:val="00E40CBA"/>
    <w:rsid w:val="00E415A8"/>
    <w:rsid w:val="00E4260B"/>
    <w:rsid w:val="00E444D2"/>
    <w:rsid w:val="00E46DDB"/>
    <w:rsid w:val="00E4772F"/>
    <w:rsid w:val="00E47D9E"/>
    <w:rsid w:val="00E548BD"/>
    <w:rsid w:val="00E55535"/>
    <w:rsid w:val="00E57729"/>
    <w:rsid w:val="00E624E4"/>
    <w:rsid w:val="00E62D0B"/>
    <w:rsid w:val="00E670D3"/>
    <w:rsid w:val="00E673F0"/>
    <w:rsid w:val="00E67CED"/>
    <w:rsid w:val="00E67F24"/>
    <w:rsid w:val="00E730DC"/>
    <w:rsid w:val="00E730F6"/>
    <w:rsid w:val="00E74907"/>
    <w:rsid w:val="00E7641E"/>
    <w:rsid w:val="00E76E31"/>
    <w:rsid w:val="00E77C22"/>
    <w:rsid w:val="00E851BF"/>
    <w:rsid w:val="00E86960"/>
    <w:rsid w:val="00E90BA7"/>
    <w:rsid w:val="00E91881"/>
    <w:rsid w:val="00E94C19"/>
    <w:rsid w:val="00EA0B86"/>
    <w:rsid w:val="00EA3215"/>
    <w:rsid w:val="00EA58E5"/>
    <w:rsid w:val="00EA7045"/>
    <w:rsid w:val="00EB119D"/>
    <w:rsid w:val="00EB16D5"/>
    <w:rsid w:val="00EB363E"/>
    <w:rsid w:val="00EB444F"/>
    <w:rsid w:val="00EB50ED"/>
    <w:rsid w:val="00EB68CB"/>
    <w:rsid w:val="00EB76E1"/>
    <w:rsid w:val="00EC3244"/>
    <w:rsid w:val="00EC41CF"/>
    <w:rsid w:val="00EC4ADC"/>
    <w:rsid w:val="00ED0648"/>
    <w:rsid w:val="00ED6EA7"/>
    <w:rsid w:val="00ED7FC6"/>
    <w:rsid w:val="00EE5AF8"/>
    <w:rsid w:val="00EF0519"/>
    <w:rsid w:val="00EF10C0"/>
    <w:rsid w:val="00EF376A"/>
    <w:rsid w:val="00EF3FDA"/>
    <w:rsid w:val="00EF534E"/>
    <w:rsid w:val="00EF5784"/>
    <w:rsid w:val="00EF58D2"/>
    <w:rsid w:val="00F008D7"/>
    <w:rsid w:val="00F0247A"/>
    <w:rsid w:val="00F04797"/>
    <w:rsid w:val="00F06161"/>
    <w:rsid w:val="00F07041"/>
    <w:rsid w:val="00F110DB"/>
    <w:rsid w:val="00F154E5"/>
    <w:rsid w:val="00F23BF0"/>
    <w:rsid w:val="00F24078"/>
    <w:rsid w:val="00F27516"/>
    <w:rsid w:val="00F27EDE"/>
    <w:rsid w:val="00F32DB4"/>
    <w:rsid w:val="00F34C96"/>
    <w:rsid w:val="00F362E8"/>
    <w:rsid w:val="00F36EE2"/>
    <w:rsid w:val="00F37567"/>
    <w:rsid w:val="00F37FD6"/>
    <w:rsid w:val="00F5066D"/>
    <w:rsid w:val="00F51314"/>
    <w:rsid w:val="00F5221B"/>
    <w:rsid w:val="00F52C94"/>
    <w:rsid w:val="00F54CFB"/>
    <w:rsid w:val="00F55EDC"/>
    <w:rsid w:val="00F608E8"/>
    <w:rsid w:val="00F60E5A"/>
    <w:rsid w:val="00F64324"/>
    <w:rsid w:val="00F656A0"/>
    <w:rsid w:val="00F65714"/>
    <w:rsid w:val="00F66F39"/>
    <w:rsid w:val="00F71D38"/>
    <w:rsid w:val="00F75005"/>
    <w:rsid w:val="00F75A04"/>
    <w:rsid w:val="00F77B55"/>
    <w:rsid w:val="00F81CAA"/>
    <w:rsid w:val="00F81EB0"/>
    <w:rsid w:val="00F82C31"/>
    <w:rsid w:val="00F83A65"/>
    <w:rsid w:val="00F84FB2"/>
    <w:rsid w:val="00F85895"/>
    <w:rsid w:val="00F861DA"/>
    <w:rsid w:val="00F87CB2"/>
    <w:rsid w:val="00F9221D"/>
    <w:rsid w:val="00F95410"/>
    <w:rsid w:val="00FA060D"/>
    <w:rsid w:val="00FA34E8"/>
    <w:rsid w:val="00FA352E"/>
    <w:rsid w:val="00FB6039"/>
    <w:rsid w:val="00FB6CE2"/>
    <w:rsid w:val="00FB7306"/>
    <w:rsid w:val="00FC1B60"/>
    <w:rsid w:val="00FC3D29"/>
    <w:rsid w:val="00FC6E35"/>
    <w:rsid w:val="00FD1828"/>
    <w:rsid w:val="00FD1AE5"/>
    <w:rsid w:val="00FD2BD8"/>
    <w:rsid w:val="00FD2D97"/>
    <w:rsid w:val="00FD2F73"/>
    <w:rsid w:val="00FD6B9B"/>
    <w:rsid w:val="00FE105B"/>
    <w:rsid w:val="00FE11C4"/>
    <w:rsid w:val="00FE162D"/>
    <w:rsid w:val="00FE2D88"/>
    <w:rsid w:val="00FE436A"/>
    <w:rsid w:val="00FE5836"/>
    <w:rsid w:val="00FE6DDF"/>
    <w:rsid w:val="00FF0546"/>
    <w:rsid w:val="00FF7127"/>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zh-C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B73800"/>
    <w:pPr>
      <w:spacing w:after="0" w:line="240" w:lineRule="auto"/>
    </w:pPr>
  </w:style>
  <w:style w:type="paragraph" w:styleId="1">
    <w:name w:val="heading 1"/>
    <w:basedOn w:val="a"/>
    <w:next w:val="a"/>
    <w:link w:val="1Char"/>
    <w:uiPriority w:val="9"/>
    <w:qFormat/>
    <w:rsid w:val="0075048C"/>
    <w:pPr>
      <w:keepNext/>
      <w:keepLines/>
      <w:numPr>
        <w:numId w:val="15"/>
      </w:numPr>
      <w:snapToGrid w:val="0"/>
      <w:spacing w:before="120"/>
      <w:outlineLvl w:val="0"/>
    </w:pPr>
    <w:rPr>
      <w:rFonts w:asciiTheme="majorHAnsi" w:eastAsiaTheme="majorEastAsia" w:hAnsiTheme="majorHAnsi" w:cstheme="majorBidi"/>
      <w:b/>
      <w:bCs/>
      <w:color w:val="365F91" w:themeColor="accent1" w:themeShade="BF"/>
      <w:sz w:val="28"/>
      <w:szCs w:val="28"/>
    </w:rPr>
  </w:style>
  <w:style w:type="paragraph" w:styleId="2">
    <w:name w:val="heading 2"/>
    <w:basedOn w:val="a"/>
    <w:next w:val="a"/>
    <w:link w:val="2Char"/>
    <w:uiPriority w:val="9"/>
    <w:unhideWhenUsed/>
    <w:qFormat/>
    <w:rsid w:val="0075048C"/>
    <w:pPr>
      <w:keepNext/>
      <w:keepLines/>
      <w:numPr>
        <w:ilvl w:val="1"/>
        <w:numId w:val="15"/>
      </w:numPr>
      <w:spacing w:before="120"/>
      <w:outlineLvl w:val="1"/>
    </w:pPr>
    <w:rPr>
      <w:rFonts w:asciiTheme="majorHAnsi" w:eastAsiaTheme="majorEastAsia" w:hAnsiTheme="majorHAnsi" w:cstheme="majorBidi"/>
      <w:b/>
      <w:bCs/>
      <w:color w:val="4F81BD" w:themeColor="accent1"/>
      <w:sz w:val="26"/>
      <w:szCs w:val="26"/>
    </w:rPr>
  </w:style>
  <w:style w:type="paragraph" w:styleId="3">
    <w:name w:val="heading 3"/>
    <w:basedOn w:val="a"/>
    <w:next w:val="a"/>
    <w:link w:val="3Char"/>
    <w:uiPriority w:val="9"/>
    <w:unhideWhenUsed/>
    <w:qFormat/>
    <w:rsid w:val="00F9221D"/>
    <w:pPr>
      <w:keepNext/>
      <w:keepLines/>
      <w:numPr>
        <w:ilvl w:val="2"/>
        <w:numId w:val="15"/>
      </w:numPr>
      <w:spacing w:before="200"/>
      <w:outlineLvl w:val="2"/>
    </w:pPr>
    <w:rPr>
      <w:rFonts w:asciiTheme="majorHAnsi" w:eastAsiaTheme="majorEastAsia" w:hAnsiTheme="majorHAnsi" w:cstheme="majorBidi"/>
      <w:b/>
      <w:bCs/>
      <w:color w:val="4F81BD" w:themeColor="accent1"/>
    </w:rPr>
  </w:style>
  <w:style w:type="paragraph" w:styleId="4">
    <w:name w:val="heading 4"/>
    <w:basedOn w:val="a"/>
    <w:next w:val="a"/>
    <w:link w:val="4Char"/>
    <w:uiPriority w:val="9"/>
    <w:unhideWhenUsed/>
    <w:qFormat/>
    <w:rsid w:val="00DA107A"/>
    <w:pPr>
      <w:keepNext/>
      <w:keepLines/>
      <w:numPr>
        <w:ilvl w:val="3"/>
        <w:numId w:val="3"/>
      </w:numPr>
      <w:spacing w:before="200"/>
      <w:outlineLvl w:val="3"/>
    </w:pPr>
    <w:rPr>
      <w:rFonts w:asciiTheme="majorHAnsi" w:eastAsiaTheme="majorEastAsia" w:hAnsiTheme="majorHAnsi" w:cstheme="majorBidi"/>
      <w:b/>
      <w:bCs/>
      <w:i/>
      <w:iCs/>
      <w:color w:val="4F81BD" w:themeColor="accent1"/>
    </w:rPr>
  </w:style>
  <w:style w:type="paragraph" w:styleId="5">
    <w:name w:val="heading 5"/>
    <w:basedOn w:val="a"/>
    <w:next w:val="a"/>
    <w:link w:val="5Char"/>
    <w:uiPriority w:val="9"/>
    <w:semiHidden/>
    <w:unhideWhenUsed/>
    <w:qFormat/>
    <w:rsid w:val="00DA107A"/>
    <w:pPr>
      <w:keepNext/>
      <w:keepLines/>
      <w:spacing w:before="200"/>
      <w:outlineLvl w:val="4"/>
    </w:pPr>
    <w:rPr>
      <w:rFonts w:asciiTheme="majorHAnsi" w:eastAsiaTheme="majorEastAsia" w:hAnsiTheme="majorHAnsi" w:cstheme="majorBidi"/>
      <w:color w:val="243F60" w:themeColor="accent1" w:themeShade="7F"/>
    </w:rPr>
  </w:style>
  <w:style w:type="paragraph" w:styleId="6">
    <w:name w:val="heading 6"/>
    <w:basedOn w:val="a"/>
    <w:next w:val="a"/>
    <w:link w:val="6Char"/>
    <w:uiPriority w:val="9"/>
    <w:semiHidden/>
    <w:unhideWhenUsed/>
    <w:qFormat/>
    <w:rsid w:val="00DA107A"/>
    <w:pPr>
      <w:keepNext/>
      <w:keepLines/>
      <w:spacing w:before="200"/>
      <w:outlineLvl w:val="5"/>
    </w:pPr>
    <w:rPr>
      <w:rFonts w:asciiTheme="majorHAnsi" w:eastAsiaTheme="majorEastAsia" w:hAnsiTheme="majorHAnsi" w:cstheme="majorBidi"/>
      <w:i/>
      <w:iCs/>
      <w:color w:val="243F60" w:themeColor="accent1" w:themeShade="7F"/>
    </w:rPr>
  </w:style>
  <w:style w:type="paragraph" w:styleId="7">
    <w:name w:val="heading 7"/>
    <w:basedOn w:val="a"/>
    <w:next w:val="a"/>
    <w:link w:val="7Char"/>
    <w:uiPriority w:val="9"/>
    <w:semiHidden/>
    <w:unhideWhenUsed/>
    <w:qFormat/>
    <w:rsid w:val="00DA107A"/>
    <w:pPr>
      <w:keepNext/>
      <w:keepLines/>
      <w:spacing w:before="200"/>
      <w:outlineLvl w:val="6"/>
    </w:pPr>
    <w:rPr>
      <w:rFonts w:asciiTheme="majorHAnsi" w:eastAsiaTheme="majorEastAsia" w:hAnsiTheme="majorHAnsi" w:cstheme="majorBidi"/>
      <w:i/>
      <w:iCs/>
      <w:color w:val="404040" w:themeColor="text1" w:themeTint="BF"/>
    </w:rPr>
  </w:style>
  <w:style w:type="paragraph" w:styleId="8">
    <w:name w:val="heading 8"/>
    <w:basedOn w:val="a"/>
    <w:next w:val="a"/>
    <w:link w:val="8Char"/>
    <w:uiPriority w:val="9"/>
    <w:semiHidden/>
    <w:unhideWhenUsed/>
    <w:qFormat/>
    <w:rsid w:val="00DA107A"/>
    <w:pPr>
      <w:keepNext/>
      <w:keepLines/>
      <w:spacing w:before="200"/>
      <w:outlineLvl w:val="7"/>
    </w:pPr>
    <w:rPr>
      <w:rFonts w:asciiTheme="majorHAnsi" w:eastAsiaTheme="majorEastAsia" w:hAnsiTheme="majorHAnsi" w:cstheme="majorBidi"/>
      <w:color w:val="4F81BD" w:themeColor="accent1"/>
      <w:sz w:val="20"/>
      <w:szCs w:val="20"/>
    </w:rPr>
  </w:style>
  <w:style w:type="paragraph" w:styleId="9">
    <w:name w:val="heading 9"/>
    <w:basedOn w:val="a"/>
    <w:next w:val="a"/>
    <w:link w:val="9Char"/>
    <w:uiPriority w:val="9"/>
    <w:semiHidden/>
    <w:unhideWhenUsed/>
    <w:qFormat/>
    <w:rsid w:val="00DA107A"/>
    <w:pPr>
      <w:keepNext/>
      <w:keepLines/>
      <w:spacing w:before="200"/>
      <w:outlineLvl w:val="8"/>
    </w:pPr>
    <w:rPr>
      <w:rFonts w:asciiTheme="majorHAnsi" w:eastAsiaTheme="majorEastAsia" w:hAnsiTheme="majorHAnsi" w:cstheme="majorBidi"/>
      <w:i/>
      <w:iCs/>
      <w:color w:val="404040" w:themeColor="text1" w:themeTint="BF"/>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10">
    <w:name w:val="样式1"/>
    <w:basedOn w:val="a"/>
    <w:rsid w:val="003745E8"/>
    <w:pPr>
      <w:numPr>
        <w:numId w:val="1"/>
      </w:numPr>
    </w:pPr>
  </w:style>
  <w:style w:type="paragraph" w:styleId="a3">
    <w:name w:val="header"/>
    <w:basedOn w:val="a"/>
    <w:link w:val="Char"/>
    <w:uiPriority w:val="99"/>
    <w:unhideWhenUsed/>
    <w:rsid w:val="00DA107A"/>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DA107A"/>
    <w:rPr>
      <w:sz w:val="18"/>
      <w:szCs w:val="18"/>
    </w:rPr>
  </w:style>
  <w:style w:type="paragraph" w:styleId="a4">
    <w:name w:val="footer"/>
    <w:basedOn w:val="a"/>
    <w:link w:val="Char0"/>
    <w:uiPriority w:val="99"/>
    <w:unhideWhenUsed/>
    <w:rsid w:val="00DA107A"/>
    <w:pPr>
      <w:tabs>
        <w:tab w:val="center" w:pos="4153"/>
        <w:tab w:val="right" w:pos="8306"/>
      </w:tabs>
      <w:snapToGrid w:val="0"/>
    </w:pPr>
    <w:rPr>
      <w:sz w:val="18"/>
      <w:szCs w:val="18"/>
    </w:rPr>
  </w:style>
  <w:style w:type="character" w:customStyle="1" w:styleId="Char0">
    <w:name w:val="页脚 Char"/>
    <w:basedOn w:val="a0"/>
    <w:link w:val="a4"/>
    <w:uiPriority w:val="99"/>
    <w:rsid w:val="00DA107A"/>
    <w:rPr>
      <w:sz w:val="18"/>
      <w:szCs w:val="18"/>
    </w:rPr>
  </w:style>
  <w:style w:type="character" w:customStyle="1" w:styleId="1Char">
    <w:name w:val="标题 1 Char"/>
    <w:basedOn w:val="a0"/>
    <w:link w:val="1"/>
    <w:uiPriority w:val="9"/>
    <w:rsid w:val="0075048C"/>
    <w:rPr>
      <w:rFonts w:asciiTheme="majorHAnsi" w:eastAsiaTheme="majorEastAsia" w:hAnsiTheme="majorHAnsi" w:cstheme="majorBidi"/>
      <w:b/>
      <w:bCs/>
      <w:color w:val="365F91" w:themeColor="accent1" w:themeShade="BF"/>
      <w:sz w:val="28"/>
      <w:szCs w:val="28"/>
    </w:rPr>
  </w:style>
  <w:style w:type="character" w:customStyle="1" w:styleId="2Char">
    <w:name w:val="标题 2 Char"/>
    <w:basedOn w:val="a0"/>
    <w:link w:val="2"/>
    <w:uiPriority w:val="9"/>
    <w:rsid w:val="0075048C"/>
    <w:rPr>
      <w:rFonts w:asciiTheme="majorHAnsi" w:eastAsiaTheme="majorEastAsia" w:hAnsiTheme="majorHAnsi" w:cstheme="majorBidi"/>
      <w:b/>
      <w:bCs/>
      <w:color w:val="4F81BD" w:themeColor="accent1"/>
      <w:sz w:val="26"/>
      <w:szCs w:val="26"/>
    </w:rPr>
  </w:style>
  <w:style w:type="character" w:customStyle="1" w:styleId="3Char">
    <w:name w:val="标题 3 Char"/>
    <w:basedOn w:val="a0"/>
    <w:link w:val="3"/>
    <w:uiPriority w:val="9"/>
    <w:rsid w:val="00F9221D"/>
    <w:rPr>
      <w:rFonts w:asciiTheme="majorHAnsi" w:eastAsiaTheme="majorEastAsia" w:hAnsiTheme="majorHAnsi" w:cstheme="majorBidi"/>
      <w:b/>
      <w:bCs/>
      <w:color w:val="4F81BD" w:themeColor="accent1"/>
    </w:rPr>
  </w:style>
  <w:style w:type="character" w:customStyle="1" w:styleId="4Char">
    <w:name w:val="标题 4 Char"/>
    <w:basedOn w:val="a0"/>
    <w:link w:val="4"/>
    <w:uiPriority w:val="9"/>
    <w:rsid w:val="00DA107A"/>
    <w:rPr>
      <w:rFonts w:asciiTheme="majorHAnsi" w:eastAsiaTheme="majorEastAsia" w:hAnsiTheme="majorHAnsi" w:cstheme="majorBidi"/>
      <w:b/>
      <w:bCs/>
      <w:i/>
      <w:iCs/>
      <w:color w:val="4F81BD" w:themeColor="accent1"/>
    </w:rPr>
  </w:style>
  <w:style w:type="character" w:customStyle="1" w:styleId="5Char">
    <w:name w:val="标题 5 Char"/>
    <w:basedOn w:val="a0"/>
    <w:link w:val="5"/>
    <w:uiPriority w:val="9"/>
    <w:semiHidden/>
    <w:rsid w:val="00DA107A"/>
    <w:rPr>
      <w:rFonts w:asciiTheme="majorHAnsi" w:eastAsiaTheme="majorEastAsia" w:hAnsiTheme="majorHAnsi" w:cstheme="majorBidi"/>
      <w:color w:val="243F60" w:themeColor="accent1" w:themeShade="7F"/>
    </w:rPr>
  </w:style>
  <w:style w:type="character" w:customStyle="1" w:styleId="6Char">
    <w:name w:val="标题 6 Char"/>
    <w:basedOn w:val="a0"/>
    <w:link w:val="6"/>
    <w:uiPriority w:val="9"/>
    <w:semiHidden/>
    <w:rsid w:val="00DA107A"/>
    <w:rPr>
      <w:rFonts w:asciiTheme="majorHAnsi" w:eastAsiaTheme="majorEastAsia" w:hAnsiTheme="majorHAnsi" w:cstheme="majorBidi"/>
      <w:i/>
      <w:iCs/>
      <w:color w:val="243F60" w:themeColor="accent1" w:themeShade="7F"/>
    </w:rPr>
  </w:style>
  <w:style w:type="character" w:customStyle="1" w:styleId="7Char">
    <w:name w:val="标题 7 Char"/>
    <w:basedOn w:val="a0"/>
    <w:link w:val="7"/>
    <w:uiPriority w:val="9"/>
    <w:semiHidden/>
    <w:rsid w:val="00DA107A"/>
    <w:rPr>
      <w:rFonts w:asciiTheme="majorHAnsi" w:eastAsiaTheme="majorEastAsia" w:hAnsiTheme="majorHAnsi" w:cstheme="majorBidi"/>
      <w:i/>
      <w:iCs/>
      <w:color w:val="404040" w:themeColor="text1" w:themeTint="BF"/>
    </w:rPr>
  </w:style>
  <w:style w:type="character" w:customStyle="1" w:styleId="8Char">
    <w:name w:val="标题 8 Char"/>
    <w:basedOn w:val="a0"/>
    <w:link w:val="8"/>
    <w:uiPriority w:val="9"/>
    <w:semiHidden/>
    <w:rsid w:val="00DA107A"/>
    <w:rPr>
      <w:rFonts w:asciiTheme="majorHAnsi" w:eastAsiaTheme="majorEastAsia" w:hAnsiTheme="majorHAnsi" w:cstheme="majorBidi"/>
      <w:color w:val="4F81BD" w:themeColor="accent1"/>
      <w:sz w:val="20"/>
      <w:szCs w:val="20"/>
    </w:rPr>
  </w:style>
  <w:style w:type="character" w:customStyle="1" w:styleId="9Char">
    <w:name w:val="标题 9 Char"/>
    <w:basedOn w:val="a0"/>
    <w:link w:val="9"/>
    <w:uiPriority w:val="9"/>
    <w:semiHidden/>
    <w:rsid w:val="00DA107A"/>
    <w:rPr>
      <w:rFonts w:asciiTheme="majorHAnsi" w:eastAsiaTheme="majorEastAsia" w:hAnsiTheme="majorHAnsi" w:cstheme="majorBidi"/>
      <w:i/>
      <w:iCs/>
      <w:color w:val="404040" w:themeColor="text1" w:themeTint="BF"/>
      <w:sz w:val="20"/>
      <w:szCs w:val="20"/>
    </w:rPr>
  </w:style>
  <w:style w:type="paragraph" w:styleId="a5">
    <w:name w:val="caption"/>
    <w:basedOn w:val="a"/>
    <w:next w:val="a"/>
    <w:uiPriority w:val="35"/>
    <w:unhideWhenUsed/>
    <w:qFormat/>
    <w:rsid w:val="00DA107A"/>
    <w:rPr>
      <w:b/>
      <w:bCs/>
      <w:color w:val="4F81BD" w:themeColor="accent1"/>
      <w:sz w:val="18"/>
      <w:szCs w:val="18"/>
    </w:rPr>
  </w:style>
  <w:style w:type="paragraph" w:styleId="a6">
    <w:name w:val="Title"/>
    <w:basedOn w:val="a"/>
    <w:next w:val="a"/>
    <w:link w:val="Char1"/>
    <w:uiPriority w:val="10"/>
    <w:qFormat/>
    <w:rsid w:val="00DA107A"/>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Char1">
    <w:name w:val="标题 Char"/>
    <w:basedOn w:val="a0"/>
    <w:link w:val="a6"/>
    <w:uiPriority w:val="10"/>
    <w:rsid w:val="00DA107A"/>
    <w:rPr>
      <w:rFonts w:asciiTheme="majorHAnsi" w:eastAsiaTheme="majorEastAsia" w:hAnsiTheme="majorHAnsi" w:cstheme="majorBidi"/>
      <w:color w:val="17365D" w:themeColor="text2" w:themeShade="BF"/>
      <w:spacing w:val="5"/>
      <w:kern w:val="28"/>
      <w:sz w:val="52"/>
      <w:szCs w:val="52"/>
    </w:rPr>
  </w:style>
  <w:style w:type="paragraph" w:styleId="a7">
    <w:name w:val="Subtitle"/>
    <w:basedOn w:val="a"/>
    <w:next w:val="a"/>
    <w:link w:val="Char2"/>
    <w:uiPriority w:val="11"/>
    <w:qFormat/>
    <w:rsid w:val="00DA107A"/>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Char2">
    <w:name w:val="副标题 Char"/>
    <w:basedOn w:val="a0"/>
    <w:link w:val="a7"/>
    <w:uiPriority w:val="11"/>
    <w:rsid w:val="00DA107A"/>
    <w:rPr>
      <w:rFonts w:asciiTheme="majorHAnsi" w:eastAsiaTheme="majorEastAsia" w:hAnsiTheme="majorHAnsi" w:cstheme="majorBidi"/>
      <w:i/>
      <w:iCs/>
      <w:color w:val="4F81BD" w:themeColor="accent1"/>
      <w:spacing w:val="15"/>
      <w:sz w:val="24"/>
      <w:szCs w:val="24"/>
    </w:rPr>
  </w:style>
  <w:style w:type="character" w:styleId="a8">
    <w:name w:val="Strong"/>
    <w:basedOn w:val="a0"/>
    <w:uiPriority w:val="22"/>
    <w:qFormat/>
    <w:rsid w:val="00DA107A"/>
    <w:rPr>
      <w:b/>
      <w:bCs/>
    </w:rPr>
  </w:style>
  <w:style w:type="character" w:styleId="a9">
    <w:name w:val="Emphasis"/>
    <w:basedOn w:val="a0"/>
    <w:uiPriority w:val="20"/>
    <w:qFormat/>
    <w:rsid w:val="00DA107A"/>
    <w:rPr>
      <w:i/>
      <w:iCs/>
    </w:rPr>
  </w:style>
  <w:style w:type="paragraph" w:styleId="aa">
    <w:name w:val="No Spacing"/>
    <w:link w:val="Char3"/>
    <w:uiPriority w:val="1"/>
    <w:qFormat/>
    <w:rsid w:val="00DA107A"/>
    <w:pPr>
      <w:spacing w:after="0" w:line="240" w:lineRule="auto"/>
    </w:pPr>
  </w:style>
  <w:style w:type="paragraph" w:styleId="ab">
    <w:name w:val="List Paragraph"/>
    <w:basedOn w:val="a"/>
    <w:uiPriority w:val="34"/>
    <w:qFormat/>
    <w:rsid w:val="00B65C3E"/>
    <w:pPr>
      <w:ind w:left="113"/>
      <w:contextualSpacing/>
    </w:pPr>
  </w:style>
  <w:style w:type="paragraph" w:styleId="ac">
    <w:name w:val="Quote"/>
    <w:basedOn w:val="a"/>
    <w:next w:val="a"/>
    <w:link w:val="Char4"/>
    <w:uiPriority w:val="29"/>
    <w:qFormat/>
    <w:rsid w:val="00DA107A"/>
    <w:rPr>
      <w:i/>
      <w:iCs/>
      <w:color w:val="000000" w:themeColor="text1"/>
    </w:rPr>
  </w:style>
  <w:style w:type="character" w:customStyle="1" w:styleId="Char4">
    <w:name w:val="引用 Char"/>
    <w:basedOn w:val="a0"/>
    <w:link w:val="ac"/>
    <w:uiPriority w:val="29"/>
    <w:rsid w:val="00DA107A"/>
    <w:rPr>
      <w:i/>
      <w:iCs/>
      <w:color w:val="000000" w:themeColor="text1"/>
    </w:rPr>
  </w:style>
  <w:style w:type="paragraph" w:styleId="ad">
    <w:name w:val="Intense Quote"/>
    <w:basedOn w:val="a"/>
    <w:next w:val="a"/>
    <w:link w:val="Char5"/>
    <w:uiPriority w:val="30"/>
    <w:qFormat/>
    <w:rsid w:val="00DA107A"/>
    <w:pPr>
      <w:pBdr>
        <w:bottom w:val="single" w:sz="4" w:space="4" w:color="4F81BD" w:themeColor="accent1"/>
      </w:pBdr>
      <w:spacing w:before="200" w:after="280"/>
      <w:ind w:left="936" w:right="936"/>
    </w:pPr>
    <w:rPr>
      <w:b/>
      <w:bCs/>
      <w:i/>
      <w:iCs/>
      <w:color w:val="4F81BD" w:themeColor="accent1"/>
    </w:rPr>
  </w:style>
  <w:style w:type="character" w:customStyle="1" w:styleId="Char5">
    <w:name w:val="明显引用 Char"/>
    <w:basedOn w:val="a0"/>
    <w:link w:val="ad"/>
    <w:uiPriority w:val="30"/>
    <w:rsid w:val="00DA107A"/>
    <w:rPr>
      <w:b/>
      <w:bCs/>
      <w:i/>
      <w:iCs/>
      <w:color w:val="4F81BD" w:themeColor="accent1"/>
    </w:rPr>
  </w:style>
  <w:style w:type="character" w:styleId="ae">
    <w:name w:val="Subtle Emphasis"/>
    <w:basedOn w:val="a0"/>
    <w:uiPriority w:val="19"/>
    <w:qFormat/>
    <w:rsid w:val="00DA107A"/>
    <w:rPr>
      <w:i/>
      <w:iCs/>
      <w:color w:val="808080" w:themeColor="text1" w:themeTint="7F"/>
    </w:rPr>
  </w:style>
  <w:style w:type="character" w:styleId="af">
    <w:name w:val="Intense Emphasis"/>
    <w:basedOn w:val="a0"/>
    <w:uiPriority w:val="21"/>
    <w:qFormat/>
    <w:rsid w:val="00DA107A"/>
    <w:rPr>
      <w:b/>
      <w:bCs/>
      <w:i/>
      <w:iCs/>
      <w:color w:val="4F81BD" w:themeColor="accent1"/>
    </w:rPr>
  </w:style>
  <w:style w:type="character" w:styleId="af0">
    <w:name w:val="Subtle Reference"/>
    <w:basedOn w:val="a0"/>
    <w:uiPriority w:val="31"/>
    <w:qFormat/>
    <w:rsid w:val="00DA107A"/>
    <w:rPr>
      <w:smallCaps/>
      <w:color w:val="C0504D" w:themeColor="accent2"/>
      <w:u w:val="single"/>
    </w:rPr>
  </w:style>
  <w:style w:type="character" w:styleId="af1">
    <w:name w:val="Intense Reference"/>
    <w:basedOn w:val="a0"/>
    <w:uiPriority w:val="32"/>
    <w:qFormat/>
    <w:rsid w:val="00DA107A"/>
    <w:rPr>
      <w:b/>
      <w:bCs/>
      <w:smallCaps/>
      <w:color w:val="C0504D" w:themeColor="accent2"/>
      <w:spacing w:val="5"/>
      <w:u w:val="single"/>
    </w:rPr>
  </w:style>
  <w:style w:type="character" w:styleId="af2">
    <w:name w:val="Book Title"/>
    <w:basedOn w:val="a0"/>
    <w:uiPriority w:val="33"/>
    <w:qFormat/>
    <w:rsid w:val="00DA107A"/>
    <w:rPr>
      <w:b/>
      <w:bCs/>
      <w:smallCaps/>
      <w:spacing w:val="5"/>
    </w:rPr>
  </w:style>
  <w:style w:type="paragraph" w:styleId="TOC">
    <w:name w:val="TOC Heading"/>
    <w:basedOn w:val="1"/>
    <w:next w:val="a"/>
    <w:uiPriority w:val="39"/>
    <w:semiHidden/>
    <w:unhideWhenUsed/>
    <w:qFormat/>
    <w:rsid w:val="00DA107A"/>
    <w:pPr>
      <w:outlineLvl w:val="9"/>
    </w:pPr>
  </w:style>
  <w:style w:type="character" w:customStyle="1" w:styleId="Char3">
    <w:name w:val="无间隔 Char"/>
    <w:basedOn w:val="a0"/>
    <w:link w:val="aa"/>
    <w:uiPriority w:val="1"/>
    <w:rsid w:val="00DA107A"/>
  </w:style>
  <w:style w:type="table" w:styleId="af3">
    <w:name w:val="Table Grid"/>
    <w:basedOn w:val="a1"/>
    <w:uiPriority w:val="59"/>
    <w:rsid w:val="0016142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f4">
    <w:name w:val="Hyperlink"/>
    <w:basedOn w:val="a0"/>
    <w:uiPriority w:val="99"/>
    <w:unhideWhenUsed/>
    <w:rsid w:val="00343334"/>
    <w:rPr>
      <w:color w:val="0000FF" w:themeColor="hyperlink"/>
      <w:u w:val="single"/>
    </w:rPr>
  </w:style>
  <w:style w:type="character" w:styleId="af5">
    <w:name w:val="FollowedHyperlink"/>
    <w:basedOn w:val="a0"/>
    <w:uiPriority w:val="99"/>
    <w:semiHidden/>
    <w:unhideWhenUsed/>
    <w:rsid w:val="00343334"/>
    <w:rPr>
      <w:color w:val="800080" w:themeColor="followedHyperlink"/>
      <w:u w:val="single"/>
    </w:rPr>
  </w:style>
  <w:style w:type="paragraph" w:styleId="af6">
    <w:name w:val="Balloon Text"/>
    <w:basedOn w:val="a"/>
    <w:link w:val="Char6"/>
    <w:uiPriority w:val="99"/>
    <w:semiHidden/>
    <w:unhideWhenUsed/>
    <w:rsid w:val="00246F95"/>
    <w:rPr>
      <w:sz w:val="18"/>
      <w:szCs w:val="18"/>
    </w:rPr>
  </w:style>
  <w:style w:type="character" w:customStyle="1" w:styleId="Char6">
    <w:name w:val="批注框文本 Char"/>
    <w:basedOn w:val="a0"/>
    <w:link w:val="af6"/>
    <w:uiPriority w:val="99"/>
    <w:semiHidden/>
    <w:rsid w:val="00246F95"/>
    <w:rPr>
      <w:sz w:val="18"/>
      <w:szCs w:val="18"/>
    </w:rPr>
  </w:style>
  <w:style w:type="paragraph" w:customStyle="1" w:styleId="Default">
    <w:name w:val="Default"/>
    <w:rsid w:val="0078234F"/>
    <w:pPr>
      <w:widowControl w:val="0"/>
      <w:autoSpaceDE w:val="0"/>
      <w:autoSpaceDN w:val="0"/>
      <w:adjustRightInd w:val="0"/>
      <w:spacing w:after="0" w:line="240" w:lineRule="auto"/>
    </w:pPr>
    <w:rPr>
      <w:rFonts w:ascii="宋体" w:eastAsia="宋体" w:cs="宋体"/>
      <w:color w:val="000000"/>
      <w:sz w:val="24"/>
      <w:szCs w:val="24"/>
    </w:rPr>
  </w:style>
  <w:style w:type="paragraph" w:customStyle="1" w:styleId="Arial3">
    <w:name w:val="封面 日期 Arial + 段后: 3 行"/>
    <w:basedOn w:val="a"/>
    <w:rsid w:val="00967345"/>
    <w:pPr>
      <w:widowControl w:val="0"/>
      <w:spacing w:afterLines="300"/>
      <w:jc w:val="center"/>
    </w:pPr>
    <w:rPr>
      <w:rFonts w:ascii="Arial" w:eastAsia="宋体" w:hAnsi="Arial" w:cs="宋体"/>
      <w:kern w:val="2"/>
      <w:sz w:val="28"/>
      <w:szCs w:val="20"/>
    </w:rPr>
  </w:style>
  <w:style w:type="paragraph" w:styleId="11">
    <w:name w:val="toc 1"/>
    <w:basedOn w:val="a"/>
    <w:next w:val="a"/>
    <w:autoRedefine/>
    <w:uiPriority w:val="39"/>
    <w:unhideWhenUsed/>
    <w:qFormat/>
    <w:rsid w:val="00CA4E6C"/>
  </w:style>
  <w:style w:type="paragraph" w:styleId="20">
    <w:name w:val="toc 2"/>
    <w:basedOn w:val="a"/>
    <w:next w:val="a"/>
    <w:autoRedefine/>
    <w:uiPriority w:val="39"/>
    <w:unhideWhenUsed/>
    <w:qFormat/>
    <w:rsid w:val="00CA4E6C"/>
    <w:pPr>
      <w:ind w:leftChars="200" w:left="420"/>
    </w:pPr>
  </w:style>
  <w:style w:type="paragraph" w:styleId="30">
    <w:name w:val="toc 3"/>
    <w:basedOn w:val="a"/>
    <w:next w:val="a"/>
    <w:autoRedefine/>
    <w:uiPriority w:val="39"/>
    <w:unhideWhenUsed/>
    <w:qFormat/>
    <w:rsid w:val="00CA4E6C"/>
    <w:pPr>
      <w:ind w:leftChars="400" w:left="840"/>
    </w:pPr>
  </w:style>
  <w:style w:type="paragraph" w:styleId="af7">
    <w:name w:val="Document Map"/>
    <w:basedOn w:val="a"/>
    <w:link w:val="Char7"/>
    <w:uiPriority w:val="99"/>
    <w:semiHidden/>
    <w:unhideWhenUsed/>
    <w:rsid w:val="00A0490F"/>
    <w:rPr>
      <w:rFonts w:ascii="宋体" w:eastAsia="宋体"/>
      <w:sz w:val="18"/>
      <w:szCs w:val="18"/>
    </w:rPr>
  </w:style>
  <w:style w:type="character" w:customStyle="1" w:styleId="Char7">
    <w:name w:val="文档结构图 Char"/>
    <w:basedOn w:val="a0"/>
    <w:link w:val="af7"/>
    <w:uiPriority w:val="99"/>
    <w:semiHidden/>
    <w:rsid w:val="00A0490F"/>
    <w:rPr>
      <w:rFonts w:ascii="宋体" w:eastAsia="宋体"/>
      <w:sz w:val="18"/>
      <w:szCs w:val="18"/>
    </w:rPr>
  </w:style>
  <w:style w:type="character" w:customStyle="1" w:styleId="sc91">
    <w:name w:val="sc91"/>
    <w:basedOn w:val="a0"/>
    <w:rsid w:val="00F008D7"/>
    <w:rPr>
      <w:rFonts w:ascii="Courier New" w:hAnsi="Courier New" w:cs="Courier New" w:hint="default"/>
      <w:color w:val="804000"/>
      <w:sz w:val="20"/>
      <w:szCs w:val="20"/>
    </w:rPr>
  </w:style>
  <w:style w:type="character" w:customStyle="1" w:styleId="sc0">
    <w:name w:val="sc0"/>
    <w:basedOn w:val="a0"/>
    <w:rsid w:val="00F008D7"/>
    <w:rPr>
      <w:rFonts w:ascii="Courier New" w:hAnsi="Courier New" w:cs="Courier New" w:hint="default"/>
      <w:color w:val="000000"/>
      <w:sz w:val="20"/>
      <w:szCs w:val="20"/>
    </w:rPr>
  </w:style>
  <w:style w:type="character" w:customStyle="1" w:styleId="sc51">
    <w:name w:val="sc51"/>
    <w:basedOn w:val="a0"/>
    <w:rsid w:val="00F008D7"/>
    <w:rPr>
      <w:rFonts w:ascii="Courier New" w:hAnsi="Courier New" w:cs="Courier New" w:hint="default"/>
      <w:b/>
      <w:bCs/>
      <w:color w:val="0000FF"/>
      <w:sz w:val="20"/>
      <w:szCs w:val="20"/>
    </w:rPr>
  </w:style>
  <w:style w:type="character" w:customStyle="1" w:styleId="sc11">
    <w:name w:val="sc11"/>
    <w:basedOn w:val="a0"/>
    <w:rsid w:val="00F008D7"/>
    <w:rPr>
      <w:rFonts w:ascii="Courier New" w:hAnsi="Courier New" w:cs="Courier New" w:hint="default"/>
      <w:color w:val="000000"/>
      <w:sz w:val="20"/>
      <w:szCs w:val="20"/>
    </w:rPr>
  </w:style>
  <w:style w:type="character" w:customStyle="1" w:styleId="sc101">
    <w:name w:val="sc101"/>
    <w:basedOn w:val="a0"/>
    <w:rsid w:val="00F008D7"/>
    <w:rPr>
      <w:rFonts w:ascii="Courier New" w:hAnsi="Courier New" w:cs="Courier New" w:hint="default"/>
      <w:b/>
      <w:bCs/>
      <w:color w:val="000080"/>
      <w:sz w:val="20"/>
      <w:szCs w:val="20"/>
    </w:rPr>
  </w:style>
  <w:style w:type="character" w:customStyle="1" w:styleId="sc61">
    <w:name w:val="sc61"/>
    <w:basedOn w:val="a0"/>
    <w:rsid w:val="00F008D7"/>
    <w:rPr>
      <w:rFonts w:ascii="Courier New" w:hAnsi="Courier New" w:cs="Courier New" w:hint="default"/>
      <w:color w:val="808080"/>
      <w:sz w:val="20"/>
      <w:szCs w:val="20"/>
    </w:rPr>
  </w:style>
  <w:style w:type="character" w:customStyle="1" w:styleId="sc41">
    <w:name w:val="sc41"/>
    <w:basedOn w:val="a0"/>
    <w:rsid w:val="00C42069"/>
    <w:rPr>
      <w:rFonts w:ascii="Courier New" w:hAnsi="Courier New" w:cs="Courier New" w:hint="default"/>
      <w:color w:val="FF8000"/>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zh-C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B73800"/>
    <w:pPr>
      <w:spacing w:after="0" w:line="240" w:lineRule="auto"/>
    </w:pPr>
  </w:style>
  <w:style w:type="paragraph" w:styleId="1">
    <w:name w:val="heading 1"/>
    <w:basedOn w:val="a"/>
    <w:next w:val="a"/>
    <w:link w:val="1Char"/>
    <w:uiPriority w:val="9"/>
    <w:qFormat/>
    <w:rsid w:val="0075048C"/>
    <w:pPr>
      <w:keepNext/>
      <w:keepLines/>
      <w:numPr>
        <w:numId w:val="15"/>
      </w:numPr>
      <w:snapToGrid w:val="0"/>
      <w:spacing w:before="120"/>
      <w:outlineLvl w:val="0"/>
    </w:pPr>
    <w:rPr>
      <w:rFonts w:asciiTheme="majorHAnsi" w:eastAsiaTheme="majorEastAsia" w:hAnsiTheme="majorHAnsi" w:cstheme="majorBidi"/>
      <w:b/>
      <w:bCs/>
      <w:color w:val="365F91" w:themeColor="accent1" w:themeShade="BF"/>
      <w:sz w:val="28"/>
      <w:szCs w:val="28"/>
    </w:rPr>
  </w:style>
  <w:style w:type="paragraph" w:styleId="2">
    <w:name w:val="heading 2"/>
    <w:basedOn w:val="a"/>
    <w:next w:val="a"/>
    <w:link w:val="2Char"/>
    <w:uiPriority w:val="9"/>
    <w:unhideWhenUsed/>
    <w:qFormat/>
    <w:rsid w:val="0075048C"/>
    <w:pPr>
      <w:keepNext/>
      <w:keepLines/>
      <w:numPr>
        <w:ilvl w:val="1"/>
        <w:numId w:val="15"/>
      </w:numPr>
      <w:spacing w:before="120"/>
      <w:outlineLvl w:val="1"/>
    </w:pPr>
    <w:rPr>
      <w:rFonts w:asciiTheme="majorHAnsi" w:eastAsiaTheme="majorEastAsia" w:hAnsiTheme="majorHAnsi" w:cstheme="majorBidi"/>
      <w:b/>
      <w:bCs/>
      <w:color w:val="4F81BD" w:themeColor="accent1"/>
      <w:sz w:val="26"/>
      <w:szCs w:val="26"/>
    </w:rPr>
  </w:style>
  <w:style w:type="paragraph" w:styleId="3">
    <w:name w:val="heading 3"/>
    <w:basedOn w:val="a"/>
    <w:next w:val="a"/>
    <w:link w:val="3Char"/>
    <w:uiPriority w:val="9"/>
    <w:unhideWhenUsed/>
    <w:qFormat/>
    <w:rsid w:val="00F9221D"/>
    <w:pPr>
      <w:keepNext/>
      <w:keepLines/>
      <w:numPr>
        <w:ilvl w:val="2"/>
        <w:numId w:val="15"/>
      </w:numPr>
      <w:spacing w:before="200"/>
      <w:outlineLvl w:val="2"/>
    </w:pPr>
    <w:rPr>
      <w:rFonts w:asciiTheme="majorHAnsi" w:eastAsiaTheme="majorEastAsia" w:hAnsiTheme="majorHAnsi" w:cstheme="majorBidi"/>
      <w:b/>
      <w:bCs/>
      <w:color w:val="4F81BD" w:themeColor="accent1"/>
    </w:rPr>
  </w:style>
  <w:style w:type="paragraph" w:styleId="4">
    <w:name w:val="heading 4"/>
    <w:basedOn w:val="a"/>
    <w:next w:val="a"/>
    <w:link w:val="4Char"/>
    <w:uiPriority w:val="9"/>
    <w:unhideWhenUsed/>
    <w:qFormat/>
    <w:rsid w:val="00DA107A"/>
    <w:pPr>
      <w:keepNext/>
      <w:keepLines/>
      <w:numPr>
        <w:ilvl w:val="3"/>
        <w:numId w:val="3"/>
      </w:numPr>
      <w:spacing w:before="200"/>
      <w:outlineLvl w:val="3"/>
    </w:pPr>
    <w:rPr>
      <w:rFonts w:asciiTheme="majorHAnsi" w:eastAsiaTheme="majorEastAsia" w:hAnsiTheme="majorHAnsi" w:cstheme="majorBidi"/>
      <w:b/>
      <w:bCs/>
      <w:i/>
      <w:iCs/>
      <w:color w:val="4F81BD" w:themeColor="accent1"/>
    </w:rPr>
  </w:style>
  <w:style w:type="paragraph" w:styleId="5">
    <w:name w:val="heading 5"/>
    <w:basedOn w:val="a"/>
    <w:next w:val="a"/>
    <w:link w:val="5Char"/>
    <w:uiPriority w:val="9"/>
    <w:semiHidden/>
    <w:unhideWhenUsed/>
    <w:qFormat/>
    <w:rsid w:val="00DA107A"/>
    <w:pPr>
      <w:keepNext/>
      <w:keepLines/>
      <w:spacing w:before="200"/>
      <w:outlineLvl w:val="4"/>
    </w:pPr>
    <w:rPr>
      <w:rFonts w:asciiTheme="majorHAnsi" w:eastAsiaTheme="majorEastAsia" w:hAnsiTheme="majorHAnsi" w:cstheme="majorBidi"/>
      <w:color w:val="243F60" w:themeColor="accent1" w:themeShade="7F"/>
    </w:rPr>
  </w:style>
  <w:style w:type="paragraph" w:styleId="6">
    <w:name w:val="heading 6"/>
    <w:basedOn w:val="a"/>
    <w:next w:val="a"/>
    <w:link w:val="6Char"/>
    <w:uiPriority w:val="9"/>
    <w:semiHidden/>
    <w:unhideWhenUsed/>
    <w:qFormat/>
    <w:rsid w:val="00DA107A"/>
    <w:pPr>
      <w:keepNext/>
      <w:keepLines/>
      <w:spacing w:before="200"/>
      <w:outlineLvl w:val="5"/>
    </w:pPr>
    <w:rPr>
      <w:rFonts w:asciiTheme="majorHAnsi" w:eastAsiaTheme="majorEastAsia" w:hAnsiTheme="majorHAnsi" w:cstheme="majorBidi"/>
      <w:i/>
      <w:iCs/>
      <w:color w:val="243F60" w:themeColor="accent1" w:themeShade="7F"/>
    </w:rPr>
  </w:style>
  <w:style w:type="paragraph" w:styleId="7">
    <w:name w:val="heading 7"/>
    <w:basedOn w:val="a"/>
    <w:next w:val="a"/>
    <w:link w:val="7Char"/>
    <w:uiPriority w:val="9"/>
    <w:semiHidden/>
    <w:unhideWhenUsed/>
    <w:qFormat/>
    <w:rsid w:val="00DA107A"/>
    <w:pPr>
      <w:keepNext/>
      <w:keepLines/>
      <w:spacing w:before="200"/>
      <w:outlineLvl w:val="6"/>
    </w:pPr>
    <w:rPr>
      <w:rFonts w:asciiTheme="majorHAnsi" w:eastAsiaTheme="majorEastAsia" w:hAnsiTheme="majorHAnsi" w:cstheme="majorBidi"/>
      <w:i/>
      <w:iCs/>
      <w:color w:val="404040" w:themeColor="text1" w:themeTint="BF"/>
    </w:rPr>
  </w:style>
  <w:style w:type="paragraph" w:styleId="8">
    <w:name w:val="heading 8"/>
    <w:basedOn w:val="a"/>
    <w:next w:val="a"/>
    <w:link w:val="8Char"/>
    <w:uiPriority w:val="9"/>
    <w:semiHidden/>
    <w:unhideWhenUsed/>
    <w:qFormat/>
    <w:rsid w:val="00DA107A"/>
    <w:pPr>
      <w:keepNext/>
      <w:keepLines/>
      <w:spacing w:before="200"/>
      <w:outlineLvl w:val="7"/>
    </w:pPr>
    <w:rPr>
      <w:rFonts w:asciiTheme="majorHAnsi" w:eastAsiaTheme="majorEastAsia" w:hAnsiTheme="majorHAnsi" w:cstheme="majorBidi"/>
      <w:color w:val="4F81BD" w:themeColor="accent1"/>
      <w:sz w:val="20"/>
      <w:szCs w:val="20"/>
    </w:rPr>
  </w:style>
  <w:style w:type="paragraph" w:styleId="9">
    <w:name w:val="heading 9"/>
    <w:basedOn w:val="a"/>
    <w:next w:val="a"/>
    <w:link w:val="9Char"/>
    <w:uiPriority w:val="9"/>
    <w:semiHidden/>
    <w:unhideWhenUsed/>
    <w:qFormat/>
    <w:rsid w:val="00DA107A"/>
    <w:pPr>
      <w:keepNext/>
      <w:keepLines/>
      <w:spacing w:before="200"/>
      <w:outlineLvl w:val="8"/>
    </w:pPr>
    <w:rPr>
      <w:rFonts w:asciiTheme="majorHAnsi" w:eastAsiaTheme="majorEastAsia" w:hAnsiTheme="majorHAnsi" w:cstheme="majorBidi"/>
      <w:i/>
      <w:iCs/>
      <w:color w:val="404040" w:themeColor="text1" w:themeTint="BF"/>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10">
    <w:name w:val="样式1"/>
    <w:basedOn w:val="a"/>
    <w:rsid w:val="003745E8"/>
    <w:pPr>
      <w:numPr>
        <w:numId w:val="1"/>
      </w:numPr>
    </w:pPr>
  </w:style>
  <w:style w:type="paragraph" w:styleId="a3">
    <w:name w:val="header"/>
    <w:basedOn w:val="a"/>
    <w:link w:val="Char"/>
    <w:uiPriority w:val="99"/>
    <w:unhideWhenUsed/>
    <w:rsid w:val="00DA107A"/>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DA107A"/>
    <w:rPr>
      <w:sz w:val="18"/>
      <w:szCs w:val="18"/>
    </w:rPr>
  </w:style>
  <w:style w:type="paragraph" w:styleId="a4">
    <w:name w:val="footer"/>
    <w:basedOn w:val="a"/>
    <w:link w:val="Char0"/>
    <w:uiPriority w:val="99"/>
    <w:unhideWhenUsed/>
    <w:rsid w:val="00DA107A"/>
    <w:pPr>
      <w:tabs>
        <w:tab w:val="center" w:pos="4153"/>
        <w:tab w:val="right" w:pos="8306"/>
      </w:tabs>
      <w:snapToGrid w:val="0"/>
    </w:pPr>
    <w:rPr>
      <w:sz w:val="18"/>
      <w:szCs w:val="18"/>
    </w:rPr>
  </w:style>
  <w:style w:type="character" w:customStyle="1" w:styleId="Char0">
    <w:name w:val="页脚 Char"/>
    <w:basedOn w:val="a0"/>
    <w:link w:val="a4"/>
    <w:uiPriority w:val="99"/>
    <w:rsid w:val="00DA107A"/>
    <w:rPr>
      <w:sz w:val="18"/>
      <w:szCs w:val="18"/>
    </w:rPr>
  </w:style>
  <w:style w:type="character" w:customStyle="1" w:styleId="1Char">
    <w:name w:val="标题 1 Char"/>
    <w:basedOn w:val="a0"/>
    <w:link w:val="1"/>
    <w:uiPriority w:val="9"/>
    <w:rsid w:val="0075048C"/>
    <w:rPr>
      <w:rFonts w:asciiTheme="majorHAnsi" w:eastAsiaTheme="majorEastAsia" w:hAnsiTheme="majorHAnsi" w:cstheme="majorBidi"/>
      <w:b/>
      <w:bCs/>
      <w:color w:val="365F91" w:themeColor="accent1" w:themeShade="BF"/>
      <w:sz w:val="28"/>
      <w:szCs w:val="28"/>
    </w:rPr>
  </w:style>
  <w:style w:type="character" w:customStyle="1" w:styleId="2Char">
    <w:name w:val="标题 2 Char"/>
    <w:basedOn w:val="a0"/>
    <w:link w:val="2"/>
    <w:uiPriority w:val="9"/>
    <w:rsid w:val="0075048C"/>
    <w:rPr>
      <w:rFonts w:asciiTheme="majorHAnsi" w:eastAsiaTheme="majorEastAsia" w:hAnsiTheme="majorHAnsi" w:cstheme="majorBidi"/>
      <w:b/>
      <w:bCs/>
      <w:color w:val="4F81BD" w:themeColor="accent1"/>
      <w:sz w:val="26"/>
      <w:szCs w:val="26"/>
    </w:rPr>
  </w:style>
  <w:style w:type="character" w:customStyle="1" w:styleId="3Char">
    <w:name w:val="标题 3 Char"/>
    <w:basedOn w:val="a0"/>
    <w:link w:val="3"/>
    <w:uiPriority w:val="9"/>
    <w:rsid w:val="00F9221D"/>
    <w:rPr>
      <w:rFonts w:asciiTheme="majorHAnsi" w:eastAsiaTheme="majorEastAsia" w:hAnsiTheme="majorHAnsi" w:cstheme="majorBidi"/>
      <w:b/>
      <w:bCs/>
      <w:color w:val="4F81BD" w:themeColor="accent1"/>
    </w:rPr>
  </w:style>
  <w:style w:type="character" w:customStyle="1" w:styleId="4Char">
    <w:name w:val="标题 4 Char"/>
    <w:basedOn w:val="a0"/>
    <w:link w:val="4"/>
    <w:uiPriority w:val="9"/>
    <w:rsid w:val="00DA107A"/>
    <w:rPr>
      <w:rFonts w:asciiTheme="majorHAnsi" w:eastAsiaTheme="majorEastAsia" w:hAnsiTheme="majorHAnsi" w:cstheme="majorBidi"/>
      <w:b/>
      <w:bCs/>
      <w:i/>
      <w:iCs/>
      <w:color w:val="4F81BD" w:themeColor="accent1"/>
    </w:rPr>
  </w:style>
  <w:style w:type="character" w:customStyle="1" w:styleId="5Char">
    <w:name w:val="标题 5 Char"/>
    <w:basedOn w:val="a0"/>
    <w:link w:val="5"/>
    <w:uiPriority w:val="9"/>
    <w:semiHidden/>
    <w:rsid w:val="00DA107A"/>
    <w:rPr>
      <w:rFonts w:asciiTheme="majorHAnsi" w:eastAsiaTheme="majorEastAsia" w:hAnsiTheme="majorHAnsi" w:cstheme="majorBidi"/>
      <w:color w:val="243F60" w:themeColor="accent1" w:themeShade="7F"/>
    </w:rPr>
  </w:style>
  <w:style w:type="character" w:customStyle="1" w:styleId="6Char">
    <w:name w:val="标题 6 Char"/>
    <w:basedOn w:val="a0"/>
    <w:link w:val="6"/>
    <w:uiPriority w:val="9"/>
    <w:semiHidden/>
    <w:rsid w:val="00DA107A"/>
    <w:rPr>
      <w:rFonts w:asciiTheme="majorHAnsi" w:eastAsiaTheme="majorEastAsia" w:hAnsiTheme="majorHAnsi" w:cstheme="majorBidi"/>
      <w:i/>
      <w:iCs/>
      <w:color w:val="243F60" w:themeColor="accent1" w:themeShade="7F"/>
    </w:rPr>
  </w:style>
  <w:style w:type="character" w:customStyle="1" w:styleId="7Char">
    <w:name w:val="标题 7 Char"/>
    <w:basedOn w:val="a0"/>
    <w:link w:val="7"/>
    <w:uiPriority w:val="9"/>
    <w:semiHidden/>
    <w:rsid w:val="00DA107A"/>
    <w:rPr>
      <w:rFonts w:asciiTheme="majorHAnsi" w:eastAsiaTheme="majorEastAsia" w:hAnsiTheme="majorHAnsi" w:cstheme="majorBidi"/>
      <w:i/>
      <w:iCs/>
      <w:color w:val="404040" w:themeColor="text1" w:themeTint="BF"/>
    </w:rPr>
  </w:style>
  <w:style w:type="character" w:customStyle="1" w:styleId="8Char">
    <w:name w:val="标题 8 Char"/>
    <w:basedOn w:val="a0"/>
    <w:link w:val="8"/>
    <w:uiPriority w:val="9"/>
    <w:semiHidden/>
    <w:rsid w:val="00DA107A"/>
    <w:rPr>
      <w:rFonts w:asciiTheme="majorHAnsi" w:eastAsiaTheme="majorEastAsia" w:hAnsiTheme="majorHAnsi" w:cstheme="majorBidi"/>
      <w:color w:val="4F81BD" w:themeColor="accent1"/>
      <w:sz w:val="20"/>
      <w:szCs w:val="20"/>
    </w:rPr>
  </w:style>
  <w:style w:type="character" w:customStyle="1" w:styleId="9Char">
    <w:name w:val="标题 9 Char"/>
    <w:basedOn w:val="a0"/>
    <w:link w:val="9"/>
    <w:uiPriority w:val="9"/>
    <w:semiHidden/>
    <w:rsid w:val="00DA107A"/>
    <w:rPr>
      <w:rFonts w:asciiTheme="majorHAnsi" w:eastAsiaTheme="majorEastAsia" w:hAnsiTheme="majorHAnsi" w:cstheme="majorBidi"/>
      <w:i/>
      <w:iCs/>
      <w:color w:val="404040" w:themeColor="text1" w:themeTint="BF"/>
      <w:sz w:val="20"/>
      <w:szCs w:val="20"/>
    </w:rPr>
  </w:style>
  <w:style w:type="paragraph" w:styleId="a5">
    <w:name w:val="caption"/>
    <w:basedOn w:val="a"/>
    <w:next w:val="a"/>
    <w:uiPriority w:val="35"/>
    <w:unhideWhenUsed/>
    <w:qFormat/>
    <w:rsid w:val="00DA107A"/>
    <w:rPr>
      <w:b/>
      <w:bCs/>
      <w:color w:val="4F81BD" w:themeColor="accent1"/>
      <w:sz w:val="18"/>
      <w:szCs w:val="18"/>
    </w:rPr>
  </w:style>
  <w:style w:type="paragraph" w:styleId="a6">
    <w:name w:val="Title"/>
    <w:basedOn w:val="a"/>
    <w:next w:val="a"/>
    <w:link w:val="Char1"/>
    <w:uiPriority w:val="10"/>
    <w:qFormat/>
    <w:rsid w:val="00DA107A"/>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Char1">
    <w:name w:val="标题 Char"/>
    <w:basedOn w:val="a0"/>
    <w:link w:val="a6"/>
    <w:uiPriority w:val="10"/>
    <w:rsid w:val="00DA107A"/>
    <w:rPr>
      <w:rFonts w:asciiTheme="majorHAnsi" w:eastAsiaTheme="majorEastAsia" w:hAnsiTheme="majorHAnsi" w:cstheme="majorBidi"/>
      <w:color w:val="17365D" w:themeColor="text2" w:themeShade="BF"/>
      <w:spacing w:val="5"/>
      <w:kern w:val="28"/>
      <w:sz w:val="52"/>
      <w:szCs w:val="52"/>
    </w:rPr>
  </w:style>
  <w:style w:type="paragraph" w:styleId="a7">
    <w:name w:val="Subtitle"/>
    <w:basedOn w:val="a"/>
    <w:next w:val="a"/>
    <w:link w:val="Char2"/>
    <w:uiPriority w:val="11"/>
    <w:qFormat/>
    <w:rsid w:val="00DA107A"/>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Char2">
    <w:name w:val="副标题 Char"/>
    <w:basedOn w:val="a0"/>
    <w:link w:val="a7"/>
    <w:uiPriority w:val="11"/>
    <w:rsid w:val="00DA107A"/>
    <w:rPr>
      <w:rFonts w:asciiTheme="majorHAnsi" w:eastAsiaTheme="majorEastAsia" w:hAnsiTheme="majorHAnsi" w:cstheme="majorBidi"/>
      <w:i/>
      <w:iCs/>
      <w:color w:val="4F81BD" w:themeColor="accent1"/>
      <w:spacing w:val="15"/>
      <w:sz w:val="24"/>
      <w:szCs w:val="24"/>
    </w:rPr>
  </w:style>
  <w:style w:type="character" w:styleId="a8">
    <w:name w:val="Strong"/>
    <w:basedOn w:val="a0"/>
    <w:uiPriority w:val="22"/>
    <w:qFormat/>
    <w:rsid w:val="00DA107A"/>
    <w:rPr>
      <w:b/>
      <w:bCs/>
    </w:rPr>
  </w:style>
  <w:style w:type="character" w:styleId="a9">
    <w:name w:val="Emphasis"/>
    <w:basedOn w:val="a0"/>
    <w:uiPriority w:val="20"/>
    <w:qFormat/>
    <w:rsid w:val="00DA107A"/>
    <w:rPr>
      <w:i/>
      <w:iCs/>
    </w:rPr>
  </w:style>
  <w:style w:type="paragraph" w:styleId="aa">
    <w:name w:val="No Spacing"/>
    <w:link w:val="Char3"/>
    <w:uiPriority w:val="1"/>
    <w:qFormat/>
    <w:rsid w:val="00DA107A"/>
    <w:pPr>
      <w:spacing w:after="0" w:line="240" w:lineRule="auto"/>
    </w:pPr>
  </w:style>
  <w:style w:type="paragraph" w:styleId="ab">
    <w:name w:val="List Paragraph"/>
    <w:basedOn w:val="a"/>
    <w:uiPriority w:val="34"/>
    <w:qFormat/>
    <w:rsid w:val="00DA107A"/>
    <w:pPr>
      <w:ind w:left="720"/>
      <w:contextualSpacing/>
    </w:pPr>
  </w:style>
  <w:style w:type="paragraph" w:styleId="ac">
    <w:name w:val="Quote"/>
    <w:basedOn w:val="a"/>
    <w:next w:val="a"/>
    <w:link w:val="Char4"/>
    <w:uiPriority w:val="29"/>
    <w:qFormat/>
    <w:rsid w:val="00DA107A"/>
    <w:rPr>
      <w:i/>
      <w:iCs/>
      <w:color w:val="000000" w:themeColor="text1"/>
    </w:rPr>
  </w:style>
  <w:style w:type="character" w:customStyle="1" w:styleId="Char4">
    <w:name w:val="引用 Char"/>
    <w:basedOn w:val="a0"/>
    <w:link w:val="ac"/>
    <w:uiPriority w:val="29"/>
    <w:rsid w:val="00DA107A"/>
    <w:rPr>
      <w:i/>
      <w:iCs/>
      <w:color w:val="000000" w:themeColor="text1"/>
    </w:rPr>
  </w:style>
  <w:style w:type="paragraph" w:styleId="ad">
    <w:name w:val="Intense Quote"/>
    <w:basedOn w:val="a"/>
    <w:next w:val="a"/>
    <w:link w:val="Char5"/>
    <w:uiPriority w:val="30"/>
    <w:qFormat/>
    <w:rsid w:val="00DA107A"/>
    <w:pPr>
      <w:pBdr>
        <w:bottom w:val="single" w:sz="4" w:space="4" w:color="4F81BD" w:themeColor="accent1"/>
      </w:pBdr>
      <w:spacing w:before="200" w:after="280"/>
      <w:ind w:left="936" w:right="936"/>
    </w:pPr>
    <w:rPr>
      <w:b/>
      <w:bCs/>
      <w:i/>
      <w:iCs/>
      <w:color w:val="4F81BD" w:themeColor="accent1"/>
    </w:rPr>
  </w:style>
  <w:style w:type="character" w:customStyle="1" w:styleId="Char5">
    <w:name w:val="明显引用 Char"/>
    <w:basedOn w:val="a0"/>
    <w:link w:val="ad"/>
    <w:uiPriority w:val="30"/>
    <w:rsid w:val="00DA107A"/>
    <w:rPr>
      <w:b/>
      <w:bCs/>
      <w:i/>
      <w:iCs/>
      <w:color w:val="4F81BD" w:themeColor="accent1"/>
    </w:rPr>
  </w:style>
  <w:style w:type="character" w:styleId="ae">
    <w:name w:val="Subtle Emphasis"/>
    <w:basedOn w:val="a0"/>
    <w:uiPriority w:val="19"/>
    <w:qFormat/>
    <w:rsid w:val="00DA107A"/>
    <w:rPr>
      <w:i/>
      <w:iCs/>
      <w:color w:val="808080" w:themeColor="text1" w:themeTint="7F"/>
    </w:rPr>
  </w:style>
  <w:style w:type="character" w:styleId="af">
    <w:name w:val="Intense Emphasis"/>
    <w:basedOn w:val="a0"/>
    <w:uiPriority w:val="21"/>
    <w:qFormat/>
    <w:rsid w:val="00DA107A"/>
    <w:rPr>
      <w:b/>
      <w:bCs/>
      <w:i/>
      <w:iCs/>
      <w:color w:val="4F81BD" w:themeColor="accent1"/>
    </w:rPr>
  </w:style>
  <w:style w:type="character" w:styleId="af0">
    <w:name w:val="Subtle Reference"/>
    <w:basedOn w:val="a0"/>
    <w:uiPriority w:val="31"/>
    <w:qFormat/>
    <w:rsid w:val="00DA107A"/>
    <w:rPr>
      <w:smallCaps/>
      <w:color w:val="C0504D" w:themeColor="accent2"/>
      <w:u w:val="single"/>
    </w:rPr>
  </w:style>
  <w:style w:type="character" w:styleId="af1">
    <w:name w:val="Intense Reference"/>
    <w:basedOn w:val="a0"/>
    <w:uiPriority w:val="32"/>
    <w:qFormat/>
    <w:rsid w:val="00DA107A"/>
    <w:rPr>
      <w:b/>
      <w:bCs/>
      <w:smallCaps/>
      <w:color w:val="C0504D" w:themeColor="accent2"/>
      <w:spacing w:val="5"/>
      <w:u w:val="single"/>
    </w:rPr>
  </w:style>
  <w:style w:type="character" w:styleId="af2">
    <w:name w:val="Book Title"/>
    <w:basedOn w:val="a0"/>
    <w:uiPriority w:val="33"/>
    <w:qFormat/>
    <w:rsid w:val="00DA107A"/>
    <w:rPr>
      <w:b/>
      <w:bCs/>
      <w:smallCaps/>
      <w:spacing w:val="5"/>
    </w:rPr>
  </w:style>
  <w:style w:type="paragraph" w:styleId="TOC">
    <w:name w:val="TOC Heading"/>
    <w:basedOn w:val="1"/>
    <w:next w:val="a"/>
    <w:uiPriority w:val="39"/>
    <w:semiHidden/>
    <w:unhideWhenUsed/>
    <w:qFormat/>
    <w:rsid w:val="00DA107A"/>
    <w:pPr>
      <w:outlineLvl w:val="9"/>
    </w:pPr>
  </w:style>
  <w:style w:type="character" w:customStyle="1" w:styleId="Char3">
    <w:name w:val="无间隔 Char"/>
    <w:basedOn w:val="a0"/>
    <w:link w:val="aa"/>
    <w:uiPriority w:val="1"/>
    <w:rsid w:val="00DA107A"/>
  </w:style>
  <w:style w:type="table" w:styleId="af3">
    <w:name w:val="Table Grid"/>
    <w:basedOn w:val="a1"/>
    <w:uiPriority w:val="59"/>
    <w:rsid w:val="0016142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f4">
    <w:name w:val="Hyperlink"/>
    <w:basedOn w:val="a0"/>
    <w:uiPriority w:val="99"/>
    <w:unhideWhenUsed/>
    <w:rsid w:val="00343334"/>
    <w:rPr>
      <w:color w:val="0000FF" w:themeColor="hyperlink"/>
      <w:u w:val="single"/>
    </w:rPr>
  </w:style>
  <w:style w:type="character" w:styleId="af5">
    <w:name w:val="FollowedHyperlink"/>
    <w:basedOn w:val="a0"/>
    <w:uiPriority w:val="99"/>
    <w:semiHidden/>
    <w:unhideWhenUsed/>
    <w:rsid w:val="00343334"/>
    <w:rPr>
      <w:color w:val="800080" w:themeColor="followedHyperlink"/>
      <w:u w:val="single"/>
    </w:rPr>
  </w:style>
  <w:style w:type="paragraph" w:styleId="af6">
    <w:name w:val="Balloon Text"/>
    <w:basedOn w:val="a"/>
    <w:link w:val="Char6"/>
    <w:uiPriority w:val="99"/>
    <w:semiHidden/>
    <w:unhideWhenUsed/>
    <w:rsid w:val="00246F95"/>
    <w:rPr>
      <w:sz w:val="18"/>
      <w:szCs w:val="18"/>
    </w:rPr>
  </w:style>
  <w:style w:type="character" w:customStyle="1" w:styleId="Char6">
    <w:name w:val="批注框文本 Char"/>
    <w:basedOn w:val="a0"/>
    <w:link w:val="af6"/>
    <w:uiPriority w:val="99"/>
    <w:semiHidden/>
    <w:rsid w:val="00246F95"/>
    <w:rPr>
      <w:sz w:val="18"/>
      <w:szCs w:val="18"/>
    </w:rPr>
  </w:style>
  <w:style w:type="paragraph" w:customStyle="1" w:styleId="Default">
    <w:name w:val="Default"/>
    <w:rsid w:val="0078234F"/>
    <w:pPr>
      <w:widowControl w:val="0"/>
      <w:autoSpaceDE w:val="0"/>
      <w:autoSpaceDN w:val="0"/>
      <w:adjustRightInd w:val="0"/>
      <w:spacing w:after="0" w:line="240" w:lineRule="auto"/>
    </w:pPr>
    <w:rPr>
      <w:rFonts w:ascii="宋体" w:eastAsia="宋体" w:cs="宋体"/>
      <w:color w:val="000000"/>
      <w:sz w:val="24"/>
      <w:szCs w:val="24"/>
    </w:rPr>
  </w:style>
  <w:style w:type="paragraph" w:customStyle="1" w:styleId="Arial3">
    <w:name w:val="封面 日期 Arial + 段后: 3 行"/>
    <w:basedOn w:val="a"/>
    <w:rsid w:val="00967345"/>
    <w:pPr>
      <w:widowControl w:val="0"/>
      <w:spacing w:afterLines="300" w:after="936"/>
      <w:jc w:val="center"/>
    </w:pPr>
    <w:rPr>
      <w:rFonts w:ascii="Arial" w:eastAsia="宋体" w:hAnsi="Arial" w:cs="宋体"/>
      <w:kern w:val="2"/>
      <w:sz w:val="28"/>
      <w:szCs w:val="20"/>
    </w:rPr>
  </w:style>
  <w:style w:type="paragraph" w:styleId="11">
    <w:name w:val="toc 1"/>
    <w:basedOn w:val="a"/>
    <w:next w:val="a"/>
    <w:autoRedefine/>
    <w:uiPriority w:val="39"/>
    <w:unhideWhenUsed/>
    <w:qFormat/>
    <w:rsid w:val="00CA4E6C"/>
  </w:style>
  <w:style w:type="paragraph" w:styleId="20">
    <w:name w:val="toc 2"/>
    <w:basedOn w:val="a"/>
    <w:next w:val="a"/>
    <w:autoRedefine/>
    <w:uiPriority w:val="39"/>
    <w:unhideWhenUsed/>
    <w:qFormat/>
    <w:rsid w:val="00CA4E6C"/>
    <w:pPr>
      <w:ind w:leftChars="200" w:left="420"/>
    </w:pPr>
  </w:style>
  <w:style w:type="paragraph" w:styleId="30">
    <w:name w:val="toc 3"/>
    <w:basedOn w:val="a"/>
    <w:next w:val="a"/>
    <w:autoRedefine/>
    <w:uiPriority w:val="39"/>
    <w:unhideWhenUsed/>
    <w:qFormat/>
    <w:rsid w:val="00CA4E6C"/>
    <w:pPr>
      <w:ind w:leftChars="400" w:left="8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66276702">
      <w:bodyDiv w:val="1"/>
      <w:marLeft w:val="0"/>
      <w:marRight w:val="0"/>
      <w:marTop w:val="0"/>
      <w:marBottom w:val="0"/>
      <w:divBdr>
        <w:top w:val="none" w:sz="0" w:space="0" w:color="auto"/>
        <w:left w:val="none" w:sz="0" w:space="0" w:color="auto"/>
        <w:bottom w:val="none" w:sz="0" w:space="0" w:color="auto"/>
        <w:right w:val="none" w:sz="0" w:space="0" w:color="auto"/>
      </w:divBdr>
      <w:divsChild>
        <w:div w:id="648168636">
          <w:marLeft w:val="120"/>
          <w:marRight w:val="120"/>
          <w:marTop w:val="0"/>
          <w:marBottom w:val="0"/>
          <w:divBdr>
            <w:top w:val="none" w:sz="0" w:space="0" w:color="auto"/>
            <w:left w:val="none" w:sz="0" w:space="0" w:color="auto"/>
            <w:bottom w:val="none" w:sz="0" w:space="0" w:color="auto"/>
            <w:right w:val="none" w:sz="0" w:space="0" w:color="auto"/>
          </w:divBdr>
          <w:divsChild>
            <w:div w:id="1033655062">
              <w:marLeft w:val="0"/>
              <w:marRight w:val="0"/>
              <w:marTop w:val="0"/>
              <w:marBottom w:val="0"/>
              <w:divBdr>
                <w:top w:val="none" w:sz="0" w:space="0" w:color="auto"/>
                <w:left w:val="none" w:sz="0" w:space="0" w:color="auto"/>
                <w:bottom w:val="none" w:sz="0" w:space="0" w:color="auto"/>
                <w:right w:val="none" w:sz="0" w:space="0" w:color="auto"/>
              </w:divBdr>
              <w:divsChild>
                <w:div w:id="978925860">
                  <w:marLeft w:val="0"/>
                  <w:marRight w:val="0"/>
                  <w:marTop w:val="0"/>
                  <w:marBottom w:val="0"/>
                  <w:divBdr>
                    <w:top w:val="none" w:sz="0" w:space="0" w:color="auto"/>
                    <w:left w:val="none" w:sz="0" w:space="0" w:color="auto"/>
                    <w:bottom w:val="none" w:sz="0" w:space="0" w:color="auto"/>
                    <w:right w:val="none" w:sz="0" w:space="0" w:color="auto"/>
                  </w:divBdr>
                  <w:divsChild>
                    <w:div w:id="356463961">
                      <w:marLeft w:val="0"/>
                      <w:marRight w:val="0"/>
                      <w:marTop w:val="0"/>
                      <w:marBottom w:val="0"/>
                      <w:divBdr>
                        <w:top w:val="none" w:sz="0" w:space="0" w:color="auto"/>
                        <w:left w:val="none" w:sz="0" w:space="0" w:color="auto"/>
                        <w:bottom w:val="none" w:sz="0" w:space="0" w:color="auto"/>
                        <w:right w:val="none" w:sz="0" w:space="0" w:color="auto"/>
                      </w:divBdr>
                      <w:divsChild>
                        <w:div w:id="2022462380">
                          <w:marLeft w:val="0"/>
                          <w:marRight w:val="0"/>
                          <w:marTop w:val="0"/>
                          <w:marBottom w:val="0"/>
                          <w:divBdr>
                            <w:top w:val="none" w:sz="0" w:space="0" w:color="auto"/>
                            <w:left w:val="none" w:sz="0" w:space="0" w:color="auto"/>
                            <w:bottom w:val="none" w:sz="0" w:space="0" w:color="auto"/>
                            <w:right w:val="none" w:sz="0" w:space="0" w:color="auto"/>
                          </w:divBdr>
                        </w:div>
                      </w:divsChild>
                    </w:div>
                    <w:div w:id="907762115">
                      <w:marLeft w:val="0"/>
                      <w:marRight w:val="0"/>
                      <w:marTop w:val="0"/>
                      <w:marBottom w:val="0"/>
                      <w:divBdr>
                        <w:top w:val="none" w:sz="0" w:space="0" w:color="auto"/>
                        <w:left w:val="none" w:sz="0" w:space="0" w:color="auto"/>
                        <w:bottom w:val="none" w:sz="0" w:space="0" w:color="auto"/>
                        <w:right w:val="none" w:sz="0" w:space="0" w:color="auto"/>
                      </w:divBdr>
                    </w:div>
                    <w:div w:id="1021129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0027987">
      <w:bodyDiv w:val="1"/>
      <w:marLeft w:val="0"/>
      <w:marRight w:val="0"/>
      <w:marTop w:val="0"/>
      <w:marBottom w:val="0"/>
      <w:divBdr>
        <w:top w:val="none" w:sz="0" w:space="0" w:color="auto"/>
        <w:left w:val="none" w:sz="0" w:space="0" w:color="auto"/>
        <w:bottom w:val="none" w:sz="0" w:space="0" w:color="auto"/>
        <w:right w:val="none" w:sz="0" w:space="0" w:color="auto"/>
      </w:divBdr>
      <w:divsChild>
        <w:div w:id="1390691067">
          <w:marLeft w:val="0"/>
          <w:marRight w:val="0"/>
          <w:marTop w:val="0"/>
          <w:marBottom w:val="0"/>
          <w:divBdr>
            <w:top w:val="none" w:sz="0" w:space="0" w:color="auto"/>
            <w:left w:val="none" w:sz="0" w:space="0" w:color="auto"/>
            <w:bottom w:val="none" w:sz="0" w:space="0" w:color="auto"/>
            <w:right w:val="none" w:sz="0" w:space="0" w:color="auto"/>
          </w:divBdr>
        </w:div>
      </w:divsChild>
    </w:div>
    <w:div w:id="843470913">
      <w:bodyDiv w:val="1"/>
      <w:marLeft w:val="0"/>
      <w:marRight w:val="0"/>
      <w:marTop w:val="0"/>
      <w:marBottom w:val="0"/>
      <w:divBdr>
        <w:top w:val="none" w:sz="0" w:space="0" w:color="auto"/>
        <w:left w:val="none" w:sz="0" w:space="0" w:color="auto"/>
        <w:bottom w:val="none" w:sz="0" w:space="0" w:color="auto"/>
        <w:right w:val="none" w:sz="0" w:space="0" w:color="auto"/>
      </w:divBdr>
      <w:divsChild>
        <w:div w:id="499543846">
          <w:marLeft w:val="0"/>
          <w:marRight w:val="0"/>
          <w:marTop w:val="0"/>
          <w:marBottom w:val="0"/>
          <w:divBdr>
            <w:top w:val="none" w:sz="0" w:space="0" w:color="auto"/>
            <w:left w:val="none" w:sz="0" w:space="0" w:color="auto"/>
            <w:bottom w:val="none" w:sz="0" w:space="0" w:color="auto"/>
            <w:right w:val="none" w:sz="0" w:space="0" w:color="auto"/>
          </w:divBdr>
        </w:div>
      </w:divsChild>
    </w:div>
    <w:div w:id="861744767">
      <w:bodyDiv w:val="1"/>
      <w:marLeft w:val="0"/>
      <w:marRight w:val="0"/>
      <w:marTop w:val="0"/>
      <w:marBottom w:val="0"/>
      <w:divBdr>
        <w:top w:val="none" w:sz="0" w:space="0" w:color="auto"/>
        <w:left w:val="none" w:sz="0" w:space="0" w:color="auto"/>
        <w:bottom w:val="none" w:sz="0" w:space="0" w:color="auto"/>
        <w:right w:val="none" w:sz="0" w:space="0" w:color="auto"/>
      </w:divBdr>
      <w:divsChild>
        <w:div w:id="657030424">
          <w:marLeft w:val="0"/>
          <w:marRight w:val="0"/>
          <w:marTop w:val="0"/>
          <w:marBottom w:val="0"/>
          <w:divBdr>
            <w:top w:val="none" w:sz="0" w:space="0" w:color="auto"/>
            <w:left w:val="none" w:sz="0" w:space="0" w:color="auto"/>
            <w:bottom w:val="none" w:sz="0" w:space="0" w:color="auto"/>
            <w:right w:val="none" w:sz="0" w:space="0" w:color="auto"/>
          </w:divBdr>
        </w:div>
      </w:divsChild>
    </w:div>
    <w:div w:id="1128284617">
      <w:bodyDiv w:val="1"/>
      <w:marLeft w:val="0"/>
      <w:marRight w:val="0"/>
      <w:marTop w:val="0"/>
      <w:marBottom w:val="0"/>
      <w:divBdr>
        <w:top w:val="none" w:sz="0" w:space="0" w:color="auto"/>
        <w:left w:val="none" w:sz="0" w:space="0" w:color="auto"/>
        <w:bottom w:val="none" w:sz="0" w:space="0" w:color="auto"/>
        <w:right w:val="none" w:sz="0" w:space="0" w:color="auto"/>
      </w:divBdr>
    </w:div>
    <w:div w:id="1333991609">
      <w:bodyDiv w:val="1"/>
      <w:marLeft w:val="0"/>
      <w:marRight w:val="0"/>
      <w:marTop w:val="0"/>
      <w:marBottom w:val="0"/>
      <w:divBdr>
        <w:top w:val="none" w:sz="0" w:space="0" w:color="auto"/>
        <w:left w:val="none" w:sz="0" w:space="0" w:color="auto"/>
        <w:bottom w:val="none" w:sz="0" w:space="0" w:color="auto"/>
        <w:right w:val="none" w:sz="0" w:space="0" w:color="auto"/>
      </w:divBdr>
      <w:divsChild>
        <w:div w:id="132612890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3.wmf"/><Relationship Id="rId42" Type="http://schemas.openxmlformats.org/officeDocument/2006/relationships/image" Target="media/image26.wmf"/><Relationship Id="rId47" Type="http://schemas.openxmlformats.org/officeDocument/2006/relationships/image" Target="media/image27.png"/><Relationship Id="rId50" Type="http://schemas.openxmlformats.org/officeDocument/2006/relationships/image" Target="media/image30.png"/><Relationship Id="rId55" Type="http://schemas.openxmlformats.org/officeDocument/2006/relationships/image" Target="media/image34.png"/><Relationship Id="rId63" Type="http://schemas.openxmlformats.org/officeDocument/2006/relationships/image" Target="media/image41.png"/><Relationship Id="rId68" Type="http://schemas.openxmlformats.org/officeDocument/2006/relationships/image" Target="media/image44.emf"/><Relationship Id="rId76" Type="http://schemas.openxmlformats.org/officeDocument/2006/relationships/oleObject" Target="embeddings/oleObject18.bin"/><Relationship Id="rId84" Type="http://schemas.openxmlformats.org/officeDocument/2006/relationships/oleObject" Target="embeddings/oleObject24.bin"/><Relationship Id="rId89" Type="http://schemas.openxmlformats.org/officeDocument/2006/relationships/image" Target="media/image54.png"/><Relationship Id="rId97" Type="http://schemas.openxmlformats.org/officeDocument/2006/relationships/hyperlink" Target="http://baike.baidu.cn/view/2007755.htm" TargetMode="External"/><Relationship Id="rId7" Type="http://schemas.openxmlformats.org/officeDocument/2006/relationships/footnotes" Target="footnotes.xml"/><Relationship Id="rId71" Type="http://schemas.openxmlformats.org/officeDocument/2006/relationships/image" Target="media/image46.png"/><Relationship Id="rId92" Type="http://schemas.openxmlformats.org/officeDocument/2006/relationships/image" Target="media/image57.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2.wmf"/><Relationship Id="rId37" Type="http://schemas.openxmlformats.org/officeDocument/2006/relationships/oleObject" Target="embeddings/oleObject5.bin"/><Relationship Id="rId40" Type="http://schemas.openxmlformats.org/officeDocument/2006/relationships/oleObject" Target="embeddings/oleObject7.bin"/><Relationship Id="rId45" Type="http://schemas.openxmlformats.org/officeDocument/2006/relationships/oleObject" Target="embeddings/oleObject11.bin"/><Relationship Id="rId53" Type="http://schemas.openxmlformats.org/officeDocument/2006/relationships/image" Target="media/image32.png"/><Relationship Id="rId58" Type="http://schemas.openxmlformats.org/officeDocument/2006/relationships/image" Target="media/image37.emf"/><Relationship Id="rId66" Type="http://schemas.openxmlformats.org/officeDocument/2006/relationships/image" Target="media/image43.emf"/><Relationship Id="rId74" Type="http://schemas.openxmlformats.org/officeDocument/2006/relationships/image" Target="media/image49.png"/><Relationship Id="rId79" Type="http://schemas.openxmlformats.org/officeDocument/2006/relationships/oleObject" Target="embeddings/oleObject20.bin"/><Relationship Id="rId87" Type="http://schemas.openxmlformats.org/officeDocument/2006/relationships/oleObject" Target="embeddings/oleObject26.bin"/><Relationship Id="rId5" Type="http://schemas.openxmlformats.org/officeDocument/2006/relationships/settings" Target="settings.xml"/><Relationship Id="rId61" Type="http://schemas.openxmlformats.org/officeDocument/2006/relationships/image" Target="media/image39.png"/><Relationship Id="rId82" Type="http://schemas.openxmlformats.org/officeDocument/2006/relationships/oleObject" Target="embeddings/oleObject23.bin"/><Relationship Id="rId90" Type="http://schemas.openxmlformats.org/officeDocument/2006/relationships/image" Target="media/image55.png"/><Relationship Id="rId95" Type="http://schemas.openxmlformats.org/officeDocument/2006/relationships/hyperlink" Target="http://baike.baidu.cn/view/1366.htm" TargetMode="Externa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emf"/><Relationship Id="rId35" Type="http://schemas.openxmlformats.org/officeDocument/2006/relationships/oleObject" Target="embeddings/oleObject4.bin"/><Relationship Id="rId43" Type="http://schemas.openxmlformats.org/officeDocument/2006/relationships/oleObject" Target="embeddings/oleObject9.bin"/><Relationship Id="rId48" Type="http://schemas.openxmlformats.org/officeDocument/2006/relationships/image" Target="media/image28.png"/><Relationship Id="rId56" Type="http://schemas.openxmlformats.org/officeDocument/2006/relationships/image" Target="media/image35.png"/><Relationship Id="rId64" Type="http://schemas.openxmlformats.org/officeDocument/2006/relationships/image" Target="media/image42.emf"/><Relationship Id="rId69" Type="http://schemas.openxmlformats.org/officeDocument/2006/relationships/oleObject" Target="embeddings/oleObject17.bin"/><Relationship Id="rId77" Type="http://schemas.openxmlformats.org/officeDocument/2006/relationships/oleObject" Target="embeddings/oleObject19.bin"/><Relationship Id="rId100"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31.emf"/><Relationship Id="rId72" Type="http://schemas.openxmlformats.org/officeDocument/2006/relationships/image" Target="media/image47.png"/><Relationship Id="rId80" Type="http://schemas.openxmlformats.org/officeDocument/2006/relationships/oleObject" Target="embeddings/oleObject21.bin"/><Relationship Id="rId85" Type="http://schemas.openxmlformats.org/officeDocument/2006/relationships/oleObject" Target="embeddings/oleObject25.bin"/><Relationship Id="rId93" Type="http://schemas.openxmlformats.org/officeDocument/2006/relationships/hyperlink" Target="http://www.rosoo.net/a/201007/9821.html" TargetMode="External"/><Relationship Id="rId98" Type="http://schemas.openxmlformats.org/officeDocument/2006/relationships/hyperlink" Target="http://baike.baidu.cn/view/330120.htm"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oleObject" Target="embeddings/oleObject3.bin"/><Relationship Id="rId38" Type="http://schemas.openxmlformats.org/officeDocument/2006/relationships/oleObject" Target="embeddings/oleObject6.bin"/><Relationship Id="rId46" Type="http://schemas.openxmlformats.org/officeDocument/2006/relationships/oleObject" Target="embeddings/oleObject12.bin"/><Relationship Id="rId59" Type="http://schemas.openxmlformats.org/officeDocument/2006/relationships/oleObject" Target="embeddings/oleObject14.bin"/><Relationship Id="rId67" Type="http://schemas.openxmlformats.org/officeDocument/2006/relationships/oleObject" Target="embeddings/oleObject16.bin"/><Relationship Id="rId20" Type="http://schemas.openxmlformats.org/officeDocument/2006/relationships/image" Target="media/image11.png"/><Relationship Id="rId41" Type="http://schemas.openxmlformats.org/officeDocument/2006/relationships/oleObject" Target="embeddings/oleObject8.bin"/><Relationship Id="rId54" Type="http://schemas.openxmlformats.org/officeDocument/2006/relationships/image" Target="media/image33.png"/><Relationship Id="rId62" Type="http://schemas.openxmlformats.org/officeDocument/2006/relationships/image" Target="media/image40.png"/><Relationship Id="rId70" Type="http://schemas.openxmlformats.org/officeDocument/2006/relationships/image" Target="media/image45.png"/><Relationship Id="rId75" Type="http://schemas.openxmlformats.org/officeDocument/2006/relationships/image" Target="media/image50.wmf"/><Relationship Id="rId83" Type="http://schemas.openxmlformats.org/officeDocument/2006/relationships/image" Target="media/image52.wmf"/><Relationship Id="rId88" Type="http://schemas.openxmlformats.org/officeDocument/2006/relationships/oleObject" Target="embeddings/oleObject27.bin"/><Relationship Id="rId91" Type="http://schemas.openxmlformats.org/officeDocument/2006/relationships/image" Target="media/image56.png"/><Relationship Id="rId96" Type="http://schemas.openxmlformats.org/officeDocument/2006/relationships/hyperlink" Target="http://baike.baidu.cn/view/976.htm"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4.wmf"/><Relationship Id="rId49" Type="http://schemas.openxmlformats.org/officeDocument/2006/relationships/image" Target="media/image29.png"/><Relationship Id="rId57" Type="http://schemas.openxmlformats.org/officeDocument/2006/relationships/image" Target="media/image36.png"/><Relationship Id="rId10" Type="http://schemas.openxmlformats.org/officeDocument/2006/relationships/oleObject" Target="embeddings/oleObject1.bin"/><Relationship Id="rId31" Type="http://schemas.openxmlformats.org/officeDocument/2006/relationships/oleObject" Target="embeddings/oleObject2.bin"/><Relationship Id="rId44" Type="http://schemas.openxmlformats.org/officeDocument/2006/relationships/oleObject" Target="embeddings/oleObject10.bin"/><Relationship Id="rId52" Type="http://schemas.openxmlformats.org/officeDocument/2006/relationships/oleObject" Target="embeddings/oleObject13.bin"/><Relationship Id="rId60" Type="http://schemas.openxmlformats.org/officeDocument/2006/relationships/image" Target="media/image38.png"/><Relationship Id="rId65" Type="http://schemas.openxmlformats.org/officeDocument/2006/relationships/oleObject" Target="embeddings/oleObject15.bin"/><Relationship Id="rId73" Type="http://schemas.openxmlformats.org/officeDocument/2006/relationships/image" Target="media/image48.png"/><Relationship Id="rId78" Type="http://schemas.openxmlformats.org/officeDocument/2006/relationships/image" Target="media/image51.wmf"/><Relationship Id="rId81" Type="http://schemas.openxmlformats.org/officeDocument/2006/relationships/oleObject" Target="embeddings/oleObject22.bin"/><Relationship Id="rId86" Type="http://schemas.openxmlformats.org/officeDocument/2006/relationships/image" Target="media/image53.wmf"/><Relationship Id="rId94" Type="http://schemas.openxmlformats.org/officeDocument/2006/relationships/hyperlink" Target="http://www.codeproject.com/Articles/6343/CppSQLite-C-Wrapper-for-SQLite" TargetMode="External"/><Relationship Id="rId99" Type="http://schemas.openxmlformats.org/officeDocument/2006/relationships/footer" Target="footer1.xml"/><Relationship Id="rId101"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emf"/><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5.wmf"/></Relationships>
</file>

<file path=word/theme/theme1.xml><?xml version="1.0" encoding="utf-8"?>
<a:theme xmlns:a="http://schemas.openxmlformats.org/drawingml/2006/main" name="Office 主题​​">
  <a:themeElements>
    <a:clrScheme name="Office">
      <a:dk1>
        <a:sysClr val="windowText" lastClr="000000"/>
      </a:dk1>
      <a:lt1>
        <a:sysClr val="window" lastClr="CCE8C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7E9BB4C-CAFD-476A-BB68-920C5433DF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7052</TotalTime>
  <Pages>53</Pages>
  <Words>3927</Words>
  <Characters>22385</Characters>
  <Application>Microsoft Office Word</Application>
  <DocSecurity>0</DocSecurity>
  <Lines>186</Lines>
  <Paragraphs>52</Paragraphs>
  <ScaleCrop>false</ScaleCrop>
  <Company>Lenovo (Beijing) Limited</Company>
  <LinksUpToDate>false</LinksUpToDate>
  <CharactersWithSpaces>26260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 User</dc:creator>
  <cp:keywords/>
  <dc:description/>
  <cp:lastModifiedBy>Lenovo User</cp:lastModifiedBy>
  <cp:revision>959</cp:revision>
  <dcterms:created xsi:type="dcterms:W3CDTF">2013-06-13T02:14:00Z</dcterms:created>
  <dcterms:modified xsi:type="dcterms:W3CDTF">2013-10-21T02:57:00Z</dcterms:modified>
</cp:coreProperties>
</file>